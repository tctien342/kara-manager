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ED331B" w14:textId="77777777" w:rsidR="00C80A79" w:rsidRPr="0046749C" w:rsidRDefault="00C80A79" w:rsidP="00C80A79">
      <w:pPr>
        <w:jc w:val="center"/>
        <w:rPr>
          <w:ins w:id="0" w:author="Trần Công Tiến" w:date="2018-05-28T20:34:00Z"/>
          <w:noProof/>
          <w:sz w:val="28"/>
          <w:rPrChange w:id="1" w:author="Trần Công Tiến" w:date="2018-05-29T10:29:00Z">
            <w:rPr>
              <w:ins w:id="2" w:author="Trần Công Tiến" w:date="2018-05-28T20:34:00Z"/>
              <w:sz w:val="28"/>
            </w:rPr>
          </w:rPrChange>
        </w:rPr>
      </w:pPr>
      <w:bookmarkStart w:id="3" w:name="_Hlk511675011"/>
      <w:bookmarkEnd w:id="3"/>
      <w:ins w:id="4" w:author="Trần Công Tiến" w:date="2018-05-28T20:34:00Z">
        <w:r w:rsidRPr="0046749C">
          <w:rPr>
            <w:noProof/>
            <w:sz w:val="28"/>
            <w:rPrChange w:id="5" w:author="Trần Công Tiến" w:date="2018-05-29T10:29:00Z">
              <w:rPr>
                <w:sz w:val="28"/>
              </w:rPr>
            </w:rPrChange>
          </w:rPr>
          <w:t>ĐẠI HỌC QUỐC GIA THÀNH PHỐ HỒ CHÍ MINH</w:t>
        </w:r>
      </w:ins>
    </w:p>
    <w:p w14:paraId="5ECE5D83" w14:textId="77777777" w:rsidR="00C80A79" w:rsidRPr="0046749C" w:rsidRDefault="00C80A79" w:rsidP="00C80A79">
      <w:pPr>
        <w:jc w:val="center"/>
        <w:rPr>
          <w:ins w:id="6" w:author="Trần Công Tiến" w:date="2018-05-28T20:34:00Z"/>
          <w:b/>
          <w:noProof/>
          <w:sz w:val="32"/>
          <w:szCs w:val="32"/>
          <w:rPrChange w:id="7" w:author="Trần Công Tiến" w:date="2018-05-29T10:29:00Z">
            <w:rPr>
              <w:ins w:id="8" w:author="Trần Công Tiến" w:date="2018-05-28T20:34:00Z"/>
              <w:b/>
              <w:sz w:val="32"/>
              <w:szCs w:val="32"/>
            </w:rPr>
          </w:rPrChange>
        </w:rPr>
      </w:pPr>
      <w:ins w:id="9" w:author="Trần Công Tiến" w:date="2018-05-28T20:34:00Z">
        <w:r w:rsidRPr="0046749C">
          <w:rPr>
            <w:b/>
            <w:noProof/>
            <w:sz w:val="32"/>
            <w:szCs w:val="32"/>
            <w:rPrChange w:id="10" w:author="Trần Công Tiến" w:date="2018-05-29T10:29:00Z">
              <w:rPr>
                <w:b/>
                <w:sz w:val="32"/>
                <w:szCs w:val="32"/>
              </w:rPr>
            </w:rPrChange>
          </w:rPr>
          <w:t>TRƯỜNG ĐẠI HỌC CÔNG NGHỆ THÔNG TIN</w:t>
        </w:r>
      </w:ins>
    </w:p>
    <w:p w14:paraId="2DE6481A" w14:textId="77777777" w:rsidR="00C80A79" w:rsidRPr="0046749C" w:rsidRDefault="00C80A79" w:rsidP="00C80A79">
      <w:pPr>
        <w:jc w:val="center"/>
        <w:rPr>
          <w:ins w:id="11" w:author="Trần Công Tiến" w:date="2018-05-28T20:34:00Z"/>
          <w:b/>
          <w:noProof/>
          <w:sz w:val="28"/>
          <w:rPrChange w:id="12" w:author="Trần Công Tiến" w:date="2018-05-29T10:29:00Z">
            <w:rPr>
              <w:ins w:id="13" w:author="Trần Công Tiến" w:date="2018-05-28T20:34:00Z"/>
              <w:b/>
              <w:sz w:val="28"/>
            </w:rPr>
          </w:rPrChange>
        </w:rPr>
      </w:pPr>
    </w:p>
    <w:p w14:paraId="7668DB4B" w14:textId="77777777" w:rsidR="00C80A79" w:rsidRPr="0046749C" w:rsidRDefault="00C80A79" w:rsidP="00C80A79">
      <w:pPr>
        <w:jc w:val="center"/>
        <w:rPr>
          <w:ins w:id="14" w:author="Trần Công Tiến" w:date="2018-05-28T20:34:00Z"/>
          <w:noProof/>
          <w:rPrChange w:id="15" w:author="Trần Công Tiến" w:date="2018-05-29T10:29:00Z">
            <w:rPr>
              <w:ins w:id="16" w:author="Trần Công Tiến" w:date="2018-05-28T20:34:00Z"/>
            </w:rPr>
          </w:rPrChange>
        </w:rPr>
      </w:pPr>
      <w:ins w:id="17" w:author="Trần Công Tiến" w:date="2018-05-28T20:34:00Z">
        <w:r w:rsidRPr="005035B1">
          <w:rPr>
            <w:b/>
            <w:noProof/>
            <w:sz w:val="28"/>
          </w:rPr>
          <w:drawing>
            <wp:inline distT="0" distB="0" distL="0" distR="0" wp14:anchorId="3F3E977F" wp14:editId="5F46C418">
              <wp:extent cx="1686653" cy="139566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7585" cy="1421258"/>
                      </a:xfrm>
                      <a:prstGeom prst="rect">
                        <a:avLst/>
                      </a:prstGeom>
                    </pic:spPr>
                  </pic:pic>
                </a:graphicData>
              </a:graphic>
            </wp:inline>
          </w:drawing>
        </w:r>
      </w:ins>
    </w:p>
    <w:p w14:paraId="2FB1C1E3" w14:textId="77777777" w:rsidR="00C80A79" w:rsidRPr="0046749C" w:rsidRDefault="00C80A79" w:rsidP="00C80A79">
      <w:pPr>
        <w:rPr>
          <w:ins w:id="18" w:author="Trần Công Tiến" w:date="2018-05-28T20:34:00Z"/>
          <w:noProof/>
          <w:rPrChange w:id="19" w:author="Trần Công Tiến" w:date="2018-05-29T10:29:00Z">
            <w:rPr>
              <w:ins w:id="20" w:author="Trần Công Tiến" w:date="2018-05-28T20:34:00Z"/>
            </w:rPr>
          </w:rPrChange>
        </w:rPr>
      </w:pPr>
    </w:p>
    <w:p w14:paraId="5167DBD5" w14:textId="77777777" w:rsidR="00C80A79" w:rsidRPr="0046749C" w:rsidRDefault="00C80A79" w:rsidP="00C80A79">
      <w:pPr>
        <w:rPr>
          <w:ins w:id="21" w:author="Trần Công Tiến" w:date="2018-05-28T20:34:00Z"/>
          <w:noProof/>
          <w:rPrChange w:id="22" w:author="Trần Công Tiến" w:date="2018-05-29T10:29:00Z">
            <w:rPr>
              <w:ins w:id="23" w:author="Trần Công Tiến" w:date="2018-05-28T20:34:00Z"/>
            </w:rPr>
          </w:rPrChange>
        </w:rPr>
      </w:pPr>
    </w:p>
    <w:p w14:paraId="18696754" w14:textId="77777777" w:rsidR="00C80A79" w:rsidRPr="0046749C" w:rsidRDefault="00C80A79" w:rsidP="00C80A79">
      <w:pPr>
        <w:jc w:val="right"/>
        <w:rPr>
          <w:ins w:id="24" w:author="Trần Công Tiến" w:date="2018-05-28T20:34:00Z"/>
          <w:noProof/>
          <w:rPrChange w:id="25" w:author="Trần Công Tiến" w:date="2018-05-29T10:29:00Z">
            <w:rPr>
              <w:ins w:id="26" w:author="Trần Công Tiến" w:date="2018-05-28T20:34:00Z"/>
            </w:rPr>
          </w:rPrChange>
        </w:rPr>
      </w:pPr>
    </w:p>
    <w:p w14:paraId="1EADB90A" w14:textId="77777777" w:rsidR="00C80A79" w:rsidRPr="0046749C" w:rsidRDefault="00C80A79" w:rsidP="00C80A79">
      <w:pPr>
        <w:tabs>
          <w:tab w:val="left" w:pos="6990"/>
        </w:tabs>
        <w:jc w:val="right"/>
        <w:rPr>
          <w:ins w:id="27" w:author="Trần Công Tiến" w:date="2018-05-28T20:34:00Z"/>
          <w:noProof/>
          <w:rPrChange w:id="28" w:author="Trần Công Tiến" w:date="2018-05-29T10:29:00Z">
            <w:rPr>
              <w:ins w:id="29" w:author="Trần Công Tiến" w:date="2018-05-28T20:34:00Z"/>
            </w:rPr>
          </w:rPrChange>
        </w:rPr>
      </w:pPr>
    </w:p>
    <w:p w14:paraId="7D2FF505" w14:textId="12F0E34D" w:rsidR="00C80A79" w:rsidRPr="0046749C" w:rsidRDefault="00C80A79">
      <w:pPr>
        <w:jc w:val="center"/>
        <w:rPr>
          <w:ins w:id="30" w:author="Trần Công Tiến" w:date="2018-05-28T20:34:00Z"/>
          <w:b/>
          <w:noProof/>
          <w:sz w:val="52"/>
          <w:szCs w:val="52"/>
          <w:rPrChange w:id="31" w:author="Trần Công Tiến" w:date="2018-05-29T10:29:00Z">
            <w:rPr>
              <w:ins w:id="32" w:author="Trần Công Tiến" w:date="2018-05-28T20:34:00Z"/>
              <w:b/>
              <w:sz w:val="52"/>
              <w:szCs w:val="52"/>
            </w:rPr>
          </w:rPrChange>
        </w:rPr>
        <w:pPrChange w:id="33" w:author="Trần Công Tiến" w:date="2018-05-28T20:34:00Z">
          <w:pPr>
            <w:tabs>
              <w:tab w:val="left" w:pos="6990"/>
            </w:tabs>
          </w:pPr>
        </w:pPrChange>
      </w:pPr>
      <w:ins w:id="34" w:author="Trần Công Tiến" w:date="2018-05-28T20:34:00Z">
        <w:r w:rsidRPr="0046749C">
          <w:rPr>
            <w:b/>
            <w:noProof/>
            <w:sz w:val="52"/>
            <w:szCs w:val="52"/>
            <w:rPrChange w:id="35" w:author="Trần Công Tiến" w:date="2018-05-29T10:29:00Z">
              <w:rPr>
                <w:b/>
                <w:sz w:val="52"/>
                <w:szCs w:val="52"/>
              </w:rPr>
            </w:rPrChange>
          </w:rPr>
          <w:t>NHẬP MÔN CÔNG NGHỆ PHẦN MỀ</w:t>
        </w:r>
      </w:ins>
      <w:ins w:id="36" w:author="Trần Công Tiến" w:date="2018-05-28T20:35:00Z">
        <w:r w:rsidRPr="0046749C">
          <w:rPr>
            <w:b/>
            <w:noProof/>
            <w:sz w:val="52"/>
            <w:szCs w:val="52"/>
            <w:rPrChange w:id="37" w:author="Trần Công Tiến" w:date="2018-05-29T10:29:00Z">
              <w:rPr>
                <w:b/>
                <w:sz w:val="52"/>
                <w:szCs w:val="52"/>
              </w:rPr>
            </w:rPrChange>
          </w:rPr>
          <w:t>M</w:t>
        </w:r>
      </w:ins>
    </w:p>
    <w:p w14:paraId="52797FFC" w14:textId="21EC97D8" w:rsidR="00C80A79" w:rsidRPr="0046749C" w:rsidRDefault="00C80A79">
      <w:pPr>
        <w:rPr>
          <w:ins w:id="38" w:author="Trần Công Tiến" w:date="2018-05-28T20:34:00Z"/>
          <w:b/>
          <w:noProof/>
          <w:sz w:val="52"/>
          <w:szCs w:val="52"/>
          <w:rPrChange w:id="39" w:author="Trần Công Tiến" w:date="2018-05-29T10:29:00Z">
            <w:rPr>
              <w:ins w:id="40" w:author="Trần Công Tiến" w:date="2018-05-28T20:34:00Z"/>
              <w:b/>
              <w:sz w:val="52"/>
              <w:szCs w:val="52"/>
            </w:rPr>
          </w:rPrChange>
        </w:rPr>
        <w:pPrChange w:id="41" w:author="Trần Công Tiến" w:date="2018-05-28T20:34:00Z">
          <w:pPr>
            <w:tabs>
              <w:tab w:val="left" w:pos="6990"/>
            </w:tabs>
          </w:pPr>
        </w:pPrChange>
      </w:pPr>
      <w:ins w:id="42" w:author="Trần Công Tiến" w:date="2018-05-28T20:35:00Z">
        <w:r w:rsidRPr="0046749C">
          <w:rPr>
            <w:b/>
            <w:noProof/>
            <w:sz w:val="36"/>
            <w:szCs w:val="36"/>
            <w:rPrChange w:id="43" w:author="Trần Công Tiến" w:date="2018-05-29T10:29:00Z">
              <w:rPr>
                <w:b/>
                <w:sz w:val="36"/>
                <w:szCs w:val="36"/>
                <w:u w:val="single"/>
              </w:rPr>
            </w:rPrChange>
          </w:rPr>
          <w:tab/>
        </w:r>
        <w:r w:rsidRPr="0046749C">
          <w:rPr>
            <w:b/>
            <w:noProof/>
            <w:sz w:val="36"/>
            <w:szCs w:val="36"/>
            <w:rPrChange w:id="44" w:author="Trần Công Tiến" w:date="2018-05-29T10:29:00Z">
              <w:rPr>
                <w:b/>
                <w:sz w:val="36"/>
                <w:szCs w:val="36"/>
                <w:u w:val="single"/>
              </w:rPr>
            </w:rPrChange>
          </w:rPr>
          <w:tab/>
        </w:r>
        <w:r w:rsidRPr="0046749C">
          <w:rPr>
            <w:b/>
            <w:noProof/>
            <w:sz w:val="36"/>
            <w:szCs w:val="36"/>
            <w:rPrChange w:id="45" w:author="Trần Công Tiến" w:date="2018-05-29T10:29:00Z">
              <w:rPr>
                <w:b/>
                <w:sz w:val="36"/>
                <w:szCs w:val="36"/>
                <w:u w:val="single"/>
              </w:rPr>
            </w:rPrChange>
          </w:rPr>
          <w:tab/>
        </w:r>
        <w:r w:rsidRPr="0046749C">
          <w:rPr>
            <w:b/>
            <w:noProof/>
            <w:sz w:val="36"/>
            <w:szCs w:val="36"/>
            <w:rPrChange w:id="46" w:author="Trần Công Tiến" w:date="2018-05-29T10:29:00Z">
              <w:rPr>
                <w:b/>
                <w:sz w:val="36"/>
                <w:szCs w:val="36"/>
                <w:u w:val="single"/>
              </w:rPr>
            </w:rPrChange>
          </w:rPr>
          <w:tab/>
        </w:r>
      </w:ins>
      <w:ins w:id="47" w:author="Trần Công Tiến" w:date="2018-05-28T20:34:00Z">
        <w:r w:rsidRPr="0046749C">
          <w:rPr>
            <w:b/>
            <w:noProof/>
            <w:sz w:val="36"/>
            <w:szCs w:val="36"/>
            <w:rPrChange w:id="48" w:author="Trần Công Tiến" w:date="2018-05-29T10:29:00Z">
              <w:rPr>
                <w:b/>
                <w:sz w:val="36"/>
                <w:szCs w:val="36"/>
                <w:u w:val="single"/>
              </w:rPr>
            </w:rPrChange>
          </w:rPr>
          <w:t>ĐỀ TÀI</w:t>
        </w:r>
        <w:r w:rsidRPr="0046749C">
          <w:rPr>
            <w:b/>
            <w:noProof/>
            <w:sz w:val="48"/>
            <w:szCs w:val="48"/>
            <w:rPrChange w:id="49" w:author="Trần Công Tiến" w:date="2018-05-29T10:29:00Z">
              <w:rPr>
                <w:b/>
                <w:sz w:val="48"/>
                <w:szCs w:val="48"/>
              </w:rPr>
            </w:rPrChange>
          </w:rPr>
          <w:t>:</w:t>
        </w:r>
        <w:r w:rsidRPr="0046749C">
          <w:rPr>
            <w:noProof/>
            <w:sz w:val="48"/>
            <w:szCs w:val="48"/>
            <w:rPrChange w:id="50" w:author="Trần Công Tiến" w:date="2018-05-29T10:29:00Z">
              <w:rPr>
                <w:sz w:val="48"/>
                <w:szCs w:val="48"/>
              </w:rPr>
            </w:rPrChange>
          </w:rPr>
          <w:t xml:space="preserve"> Quản lí </w:t>
        </w:r>
      </w:ins>
      <w:ins w:id="51" w:author="Trần Công Tiến" w:date="2018-05-28T20:35:00Z">
        <w:r w:rsidRPr="0046749C">
          <w:rPr>
            <w:noProof/>
            <w:sz w:val="48"/>
            <w:szCs w:val="48"/>
            <w:rPrChange w:id="52" w:author="Trần Công Tiến" w:date="2018-05-29T10:29:00Z">
              <w:rPr>
                <w:sz w:val="48"/>
                <w:szCs w:val="48"/>
              </w:rPr>
            </w:rPrChange>
          </w:rPr>
          <w:t>karaoke</w:t>
        </w:r>
      </w:ins>
    </w:p>
    <w:p w14:paraId="6E86E125" w14:textId="5F4AAB78" w:rsidR="00C80A79" w:rsidRPr="0046749C" w:rsidRDefault="00C80A79">
      <w:pPr>
        <w:rPr>
          <w:ins w:id="53" w:author="Trần Công Tiến" w:date="2018-05-28T20:34:00Z"/>
          <w:b/>
          <w:noProof/>
          <w:sz w:val="52"/>
          <w:szCs w:val="52"/>
          <w:rPrChange w:id="54" w:author="Trần Công Tiến" w:date="2018-05-29T10:29:00Z">
            <w:rPr>
              <w:ins w:id="55" w:author="Trần Công Tiến" w:date="2018-05-28T20:34:00Z"/>
              <w:b/>
              <w:sz w:val="52"/>
              <w:szCs w:val="52"/>
            </w:rPr>
          </w:rPrChange>
        </w:rPr>
        <w:pPrChange w:id="56" w:author="Trần Công Tiến" w:date="2018-05-28T20:34:00Z">
          <w:pPr>
            <w:tabs>
              <w:tab w:val="left" w:pos="6990"/>
            </w:tabs>
            <w:ind w:firstLine="1800"/>
          </w:pPr>
        </w:pPrChange>
      </w:pPr>
      <w:ins w:id="57" w:author="Trần Công Tiến" w:date="2018-05-28T20:35:00Z">
        <w:r w:rsidRPr="0046749C">
          <w:rPr>
            <w:b/>
            <w:noProof/>
            <w:sz w:val="36"/>
            <w:szCs w:val="36"/>
            <w:rPrChange w:id="58" w:author="Trần Công Tiến" w:date="2018-05-29T10:29:00Z">
              <w:rPr>
                <w:b/>
                <w:noProof/>
                <w:sz w:val="36"/>
                <w:szCs w:val="36"/>
                <w:u w:val="single"/>
              </w:rPr>
            </w:rPrChange>
          </w:rPr>
          <w:tab/>
        </w:r>
        <w:r w:rsidRPr="0046749C">
          <w:rPr>
            <w:b/>
            <w:noProof/>
            <w:sz w:val="36"/>
            <w:szCs w:val="36"/>
            <w:rPrChange w:id="59" w:author="Trần Công Tiến" w:date="2018-05-29T10:29:00Z">
              <w:rPr>
                <w:b/>
                <w:noProof/>
                <w:sz w:val="36"/>
                <w:szCs w:val="36"/>
                <w:u w:val="single"/>
              </w:rPr>
            </w:rPrChange>
          </w:rPr>
          <w:tab/>
        </w:r>
        <w:r w:rsidRPr="0046749C">
          <w:rPr>
            <w:b/>
            <w:noProof/>
            <w:sz w:val="36"/>
            <w:szCs w:val="36"/>
            <w:rPrChange w:id="60" w:author="Trần Công Tiến" w:date="2018-05-29T10:29:00Z">
              <w:rPr>
                <w:b/>
                <w:noProof/>
                <w:sz w:val="36"/>
                <w:szCs w:val="36"/>
                <w:u w:val="single"/>
              </w:rPr>
            </w:rPrChange>
          </w:rPr>
          <w:tab/>
        </w:r>
        <w:r w:rsidRPr="0046749C">
          <w:rPr>
            <w:b/>
            <w:noProof/>
            <w:sz w:val="36"/>
            <w:szCs w:val="36"/>
            <w:rPrChange w:id="61" w:author="Trần Công Tiến" w:date="2018-05-29T10:29:00Z">
              <w:rPr>
                <w:b/>
                <w:noProof/>
                <w:sz w:val="36"/>
                <w:szCs w:val="36"/>
                <w:u w:val="single"/>
              </w:rPr>
            </w:rPrChange>
          </w:rPr>
          <w:tab/>
        </w:r>
      </w:ins>
      <w:ins w:id="62" w:author="Trần Công Tiến" w:date="2018-05-28T20:34:00Z">
        <w:r w:rsidRPr="0046749C">
          <w:rPr>
            <w:b/>
            <w:noProof/>
            <w:sz w:val="36"/>
            <w:szCs w:val="36"/>
            <w:rPrChange w:id="63" w:author="Trần Công Tiến" w:date="2018-05-29T10:29:00Z">
              <w:rPr>
                <w:b/>
                <w:noProof/>
                <w:sz w:val="36"/>
                <w:szCs w:val="36"/>
                <w:u w:val="single"/>
              </w:rPr>
            </w:rPrChange>
          </w:rPr>
          <w:t>GVHD</w:t>
        </w:r>
        <w:r w:rsidRPr="0046749C">
          <w:rPr>
            <w:noProof/>
            <w:sz w:val="36"/>
            <w:szCs w:val="36"/>
          </w:rPr>
          <w:t>: Nguyễn Công Hoan</w:t>
        </w:r>
      </w:ins>
    </w:p>
    <w:p w14:paraId="64A4B224" w14:textId="2675A1FF" w:rsidR="00C80A79" w:rsidRPr="0046749C" w:rsidRDefault="00C80A79">
      <w:pPr>
        <w:rPr>
          <w:ins w:id="64" w:author="Trần Công Tiến" w:date="2018-05-28T20:34:00Z"/>
          <w:b/>
          <w:noProof/>
          <w:sz w:val="52"/>
          <w:szCs w:val="52"/>
          <w:rPrChange w:id="65" w:author="Trần Công Tiến" w:date="2018-05-29T10:29:00Z">
            <w:rPr>
              <w:ins w:id="66" w:author="Trần Công Tiến" w:date="2018-05-28T20:34:00Z"/>
              <w:sz w:val="36"/>
              <w:szCs w:val="36"/>
            </w:rPr>
          </w:rPrChange>
        </w:rPr>
        <w:pPrChange w:id="67" w:author="Trần Công Tiến" w:date="2018-05-28T20:34:00Z">
          <w:pPr>
            <w:tabs>
              <w:tab w:val="left" w:pos="6990"/>
            </w:tabs>
            <w:ind w:firstLine="1800"/>
          </w:pPr>
        </w:pPrChange>
      </w:pPr>
      <w:ins w:id="68" w:author="Trần Công Tiến" w:date="2018-05-28T20:35:00Z">
        <w:r w:rsidRPr="0046749C">
          <w:rPr>
            <w:b/>
            <w:noProof/>
            <w:sz w:val="36"/>
            <w:szCs w:val="36"/>
            <w:rPrChange w:id="69" w:author="Trần Công Tiến" w:date="2018-05-29T10:29:00Z">
              <w:rPr>
                <w:b/>
                <w:noProof/>
                <w:sz w:val="36"/>
                <w:szCs w:val="36"/>
                <w:u w:val="single"/>
              </w:rPr>
            </w:rPrChange>
          </w:rPr>
          <w:tab/>
        </w:r>
        <w:r w:rsidRPr="0046749C">
          <w:rPr>
            <w:b/>
            <w:noProof/>
            <w:sz w:val="36"/>
            <w:szCs w:val="36"/>
            <w:rPrChange w:id="70" w:author="Trần Công Tiến" w:date="2018-05-29T10:29:00Z">
              <w:rPr>
                <w:b/>
                <w:noProof/>
                <w:sz w:val="36"/>
                <w:szCs w:val="36"/>
                <w:u w:val="single"/>
              </w:rPr>
            </w:rPrChange>
          </w:rPr>
          <w:tab/>
        </w:r>
        <w:r w:rsidRPr="0046749C">
          <w:rPr>
            <w:b/>
            <w:noProof/>
            <w:sz w:val="36"/>
            <w:szCs w:val="36"/>
            <w:rPrChange w:id="71" w:author="Trần Công Tiến" w:date="2018-05-29T10:29:00Z">
              <w:rPr>
                <w:b/>
                <w:noProof/>
                <w:sz w:val="36"/>
                <w:szCs w:val="36"/>
                <w:u w:val="single"/>
              </w:rPr>
            </w:rPrChange>
          </w:rPr>
          <w:tab/>
        </w:r>
        <w:r w:rsidRPr="0046749C">
          <w:rPr>
            <w:b/>
            <w:noProof/>
            <w:sz w:val="36"/>
            <w:szCs w:val="36"/>
            <w:rPrChange w:id="72" w:author="Trần Công Tiến" w:date="2018-05-29T10:29:00Z">
              <w:rPr>
                <w:b/>
                <w:noProof/>
                <w:sz w:val="36"/>
                <w:szCs w:val="36"/>
                <w:u w:val="single"/>
              </w:rPr>
            </w:rPrChange>
          </w:rPr>
          <w:tab/>
        </w:r>
      </w:ins>
      <w:ins w:id="73" w:author="Trần Công Tiến" w:date="2018-05-28T20:34:00Z">
        <w:r w:rsidRPr="0046749C">
          <w:rPr>
            <w:b/>
            <w:noProof/>
            <w:sz w:val="36"/>
            <w:szCs w:val="36"/>
            <w:rPrChange w:id="74" w:author="Trần Công Tiến" w:date="2018-05-29T10:29:00Z">
              <w:rPr>
                <w:b/>
                <w:noProof/>
                <w:sz w:val="36"/>
                <w:szCs w:val="36"/>
                <w:u w:val="single"/>
              </w:rPr>
            </w:rPrChange>
          </w:rPr>
          <w:t>Tên Nhóm</w:t>
        </w:r>
        <w:r w:rsidRPr="0046749C">
          <w:rPr>
            <w:noProof/>
            <w:sz w:val="36"/>
            <w:szCs w:val="36"/>
            <w:rPrChange w:id="75" w:author="Trần Công Tiến" w:date="2018-05-29T10:29:00Z">
              <w:rPr>
                <w:noProof/>
                <w:sz w:val="36"/>
                <w:szCs w:val="36"/>
                <w:lang w:val="vi-VN"/>
              </w:rPr>
            </w:rPrChange>
          </w:rPr>
          <w:t xml:space="preserve">: </w:t>
        </w:r>
      </w:ins>
      <w:ins w:id="76" w:author="Trần Công Tiến" w:date="2018-05-28T20:35:00Z">
        <w:r w:rsidRPr="0046749C">
          <w:rPr>
            <w:noProof/>
            <w:sz w:val="36"/>
            <w:szCs w:val="36"/>
          </w:rPr>
          <w:t>Navi</w:t>
        </w:r>
      </w:ins>
    </w:p>
    <w:p w14:paraId="1D52E8EB" w14:textId="77777777" w:rsidR="00C80A79" w:rsidRPr="0046749C" w:rsidRDefault="00C80A79" w:rsidP="00C80A79">
      <w:pPr>
        <w:tabs>
          <w:tab w:val="left" w:pos="6990"/>
        </w:tabs>
        <w:rPr>
          <w:ins w:id="77" w:author="Trần Công Tiến" w:date="2018-05-28T20:34:00Z"/>
          <w:b/>
          <w:noProof/>
          <w:sz w:val="36"/>
          <w:szCs w:val="36"/>
          <w:u w:val="single"/>
          <w:rPrChange w:id="78" w:author="Trần Công Tiến" w:date="2018-05-29T10:29:00Z">
            <w:rPr>
              <w:ins w:id="79" w:author="Trần Công Tiến" w:date="2018-05-28T20:34:00Z"/>
              <w:b/>
              <w:sz w:val="36"/>
              <w:szCs w:val="36"/>
              <w:u w:val="single"/>
            </w:rPr>
          </w:rPrChange>
        </w:rPr>
      </w:pPr>
    </w:p>
    <w:p w14:paraId="10BE510C" w14:textId="77777777" w:rsidR="00C80A79" w:rsidRPr="0046749C" w:rsidRDefault="00C80A79" w:rsidP="00C80A79">
      <w:pPr>
        <w:tabs>
          <w:tab w:val="left" w:pos="6990"/>
        </w:tabs>
        <w:rPr>
          <w:ins w:id="80" w:author="Trần Công Tiến" w:date="2018-05-28T20:34:00Z"/>
          <w:b/>
          <w:noProof/>
          <w:sz w:val="36"/>
          <w:szCs w:val="36"/>
          <w:u w:val="single"/>
          <w:rPrChange w:id="81" w:author="Trần Công Tiến" w:date="2018-05-29T10:29:00Z">
            <w:rPr>
              <w:ins w:id="82" w:author="Trần Công Tiến" w:date="2018-05-28T20:34:00Z"/>
              <w:b/>
              <w:sz w:val="36"/>
              <w:szCs w:val="36"/>
              <w:u w:val="single"/>
            </w:rPr>
          </w:rPrChange>
        </w:rPr>
      </w:pPr>
    </w:p>
    <w:p w14:paraId="68FC00B0" w14:textId="77777777" w:rsidR="00C80A79" w:rsidRPr="0046749C" w:rsidRDefault="00C80A79">
      <w:pPr>
        <w:tabs>
          <w:tab w:val="left" w:pos="6990"/>
        </w:tabs>
        <w:ind w:left="360"/>
        <w:jc w:val="center"/>
        <w:rPr>
          <w:ins w:id="83" w:author="Trần Công Tiến" w:date="2018-05-28T20:38:00Z"/>
          <w:b/>
          <w:noProof/>
          <w:sz w:val="36"/>
          <w:szCs w:val="36"/>
          <w:u w:val="single"/>
          <w:rPrChange w:id="84" w:author="Trần Công Tiến" w:date="2018-05-29T10:29:00Z">
            <w:rPr>
              <w:ins w:id="85" w:author="Trần Công Tiến" w:date="2018-05-28T20:38:00Z"/>
              <w:b/>
              <w:sz w:val="36"/>
              <w:szCs w:val="36"/>
              <w:u w:val="single"/>
            </w:rPr>
          </w:rPrChange>
        </w:rPr>
        <w:pPrChange w:id="86" w:author="Trần Công Tiến" w:date="2018-05-28T20:36:00Z">
          <w:pPr>
            <w:tabs>
              <w:tab w:val="left" w:pos="6990"/>
            </w:tabs>
          </w:pPr>
        </w:pPrChange>
      </w:pPr>
    </w:p>
    <w:p w14:paraId="26B3508E" w14:textId="77777777" w:rsidR="00C80A79" w:rsidRPr="0046749C" w:rsidRDefault="00C80A79">
      <w:pPr>
        <w:tabs>
          <w:tab w:val="left" w:pos="6990"/>
        </w:tabs>
        <w:ind w:left="360"/>
        <w:jc w:val="center"/>
        <w:rPr>
          <w:ins w:id="87" w:author="Trần Công Tiến" w:date="2018-05-28T20:38:00Z"/>
          <w:b/>
          <w:noProof/>
          <w:sz w:val="36"/>
          <w:szCs w:val="36"/>
          <w:u w:val="single"/>
          <w:rPrChange w:id="88" w:author="Trần Công Tiến" w:date="2018-05-29T10:29:00Z">
            <w:rPr>
              <w:ins w:id="89" w:author="Trần Công Tiến" w:date="2018-05-28T20:38:00Z"/>
              <w:b/>
              <w:sz w:val="36"/>
              <w:szCs w:val="36"/>
              <w:u w:val="single"/>
            </w:rPr>
          </w:rPrChange>
        </w:rPr>
        <w:pPrChange w:id="90" w:author="Trần Công Tiến" w:date="2018-05-28T20:36:00Z">
          <w:pPr>
            <w:tabs>
              <w:tab w:val="left" w:pos="6990"/>
            </w:tabs>
          </w:pPr>
        </w:pPrChange>
      </w:pPr>
    </w:p>
    <w:p w14:paraId="482631A6" w14:textId="77777777" w:rsidR="00C80A79" w:rsidRPr="0046749C" w:rsidRDefault="00C80A79">
      <w:pPr>
        <w:tabs>
          <w:tab w:val="left" w:pos="6990"/>
        </w:tabs>
        <w:ind w:left="360"/>
        <w:jc w:val="center"/>
        <w:rPr>
          <w:ins w:id="91" w:author="Trần Công Tiến" w:date="2018-05-28T20:38:00Z"/>
          <w:b/>
          <w:noProof/>
          <w:sz w:val="36"/>
          <w:szCs w:val="36"/>
          <w:u w:val="single"/>
          <w:rPrChange w:id="92" w:author="Trần Công Tiến" w:date="2018-05-29T10:29:00Z">
            <w:rPr>
              <w:ins w:id="93" w:author="Trần Công Tiến" w:date="2018-05-28T20:38:00Z"/>
              <w:b/>
              <w:sz w:val="36"/>
              <w:szCs w:val="36"/>
              <w:u w:val="single"/>
            </w:rPr>
          </w:rPrChange>
        </w:rPr>
        <w:pPrChange w:id="94" w:author="Trần Công Tiến" w:date="2018-05-28T20:36:00Z">
          <w:pPr>
            <w:tabs>
              <w:tab w:val="left" w:pos="6990"/>
            </w:tabs>
          </w:pPr>
        </w:pPrChange>
      </w:pPr>
    </w:p>
    <w:p w14:paraId="7C4B93E1" w14:textId="77777777" w:rsidR="00C80A79" w:rsidRPr="0046749C" w:rsidRDefault="00C80A79">
      <w:pPr>
        <w:tabs>
          <w:tab w:val="left" w:pos="6990"/>
        </w:tabs>
        <w:ind w:left="360"/>
        <w:jc w:val="center"/>
        <w:rPr>
          <w:ins w:id="95" w:author="Trần Công Tiến" w:date="2018-05-28T20:38:00Z"/>
          <w:b/>
          <w:noProof/>
          <w:sz w:val="36"/>
          <w:szCs w:val="36"/>
          <w:u w:val="single"/>
          <w:rPrChange w:id="96" w:author="Trần Công Tiến" w:date="2018-05-29T10:29:00Z">
            <w:rPr>
              <w:ins w:id="97" w:author="Trần Công Tiến" w:date="2018-05-28T20:38:00Z"/>
              <w:b/>
              <w:sz w:val="36"/>
              <w:szCs w:val="36"/>
              <w:u w:val="single"/>
            </w:rPr>
          </w:rPrChange>
        </w:rPr>
        <w:pPrChange w:id="98" w:author="Trần Công Tiến" w:date="2018-05-28T20:36:00Z">
          <w:pPr>
            <w:tabs>
              <w:tab w:val="left" w:pos="6990"/>
            </w:tabs>
          </w:pPr>
        </w:pPrChange>
      </w:pPr>
    </w:p>
    <w:p w14:paraId="7A751220" w14:textId="77777777" w:rsidR="00C80A79" w:rsidRPr="0046749C" w:rsidRDefault="00C80A79">
      <w:pPr>
        <w:tabs>
          <w:tab w:val="left" w:pos="6990"/>
        </w:tabs>
        <w:ind w:left="360"/>
        <w:jc w:val="center"/>
        <w:rPr>
          <w:ins w:id="99" w:author="Trần Công Tiến" w:date="2018-05-28T20:38:00Z"/>
          <w:b/>
          <w:noProof/>
          <w:sz w:val="36"/>
          <w:szCs w:val="36"/>
          <w:u w:val="single"/>
          <w:rPrChange w:id="100" w:author="Trần Công Tiến" w:date="2018-05-29T10:29:00Z">
            <w:rPr>
              <w:ins w:id="101" w:author="Trần Công Tiến" w:date="2018-05-28T20:38:00Z"/>
              <w:b/>
              <w:sz w:val="36"/>
              <w:szCs w:val="36"/>
              <w:u w:val="single"/>
            </w:rPr>
          </w:rPrChange>
        </w:rPr>
        <w:pPrChange w:id="102" w:author="Trần Công Tiến" w:date="2018-05-28T20:36:00Z">
          <w:pPr>
            <w:tabs>
              <w:tab w:val="left" w:pos="6990"/>
            </w:tabs>
          </w:pPr>
        </w:pPrChange>
      </w:pPr>
    </w:p>
    <w:p w14:paraId="78454B56" w14:textId="77777777" w:rsidR="00C80A79" w:rsidRPr="0046749C" w:rsidRDefault="00C80A79">
      <w:pPr>
        <w:tabs>
          <w:tab w:val="left" w:pos="6990"/>
        </w:tabs>
        <w:ind w:left="360"/>
        <w:jc w:val="center"/>
        <w:rPr>
          <w:ins w:id="103" w:author="Trần Công Tiến" w:date="2018-05-28T20:38:00Z"/>
          <w:b/>
          <w:noProof/>
          <w:sz w:val="36"/>
          <w:szCs w:val="36"/>
          <w:u w:val="single"/>
          <w:rPrChange w:id="104" w:author="Trần Công Tiến" w:date="2018-05-29T10:29:00Z">
            <w:rPr>
              <w:ins w:id="105" w:author="Trần Công Tiến" w:date="2018-05-28T20:38:00Z"/>
              <w:b/>
              <w:sz w:val="36"/>
              <w:szCs w:val="36"/>
              <w:u w:val="single"/>
            </w:rPr>
          </w:rPrChange>
        </w:rPr>
        <w:pPrChange w:id="106" w:author="Trần Công Tiến" w:date="2018-05-28T20:36:00Z">
          <w:pPr>
            <w:tabs>
              <w:tab w:val="left" w:pos="6990"/>
            </w:tabs>
          </w:pPr>
        </w:pPrChange>
      </w:pPr>
    </w:p>
    <w:p w14:paraId="156809DF" w14:textId="77777777" w:rsidR="00C80A79" w:rsidRPr="0046749C" w:rsidRDefault="00C80A79">
      <w:pPr>
        <w:tabs>
          <w:tab w:val="left" w:pos="6990"/>
        </w:tabs>
        <w:ind w:left="360"/>
        <w:jc w:val="center"/>
        <w:rPr>
          <w:ins w:id="107" w:author="Trần Công Tiến" w:date="2018-05-28T20:38:00Z"/>
          <w:b/>
          <w:noProof/>
          <w:sz w:val="36"/>
          <w:szCs w:val="36"/>
          <w:u w:val="single"/>
          <w:rPrChange w:id="108" w:author="Trần Công Tiến" w:date="2018-05-29T10:29:00Z">
            <w:rPr>
              <w:ins w:id="109" w:author="Trần Công Tiến" w:date="2018-05-28T20:38:00Z"/>
              <w:b/>
              <w:sz w:val="36"/>
              <w:szCs w:val="36"/>
              <w:u w:val="single"/>
            </w:rPr>
          </w:rPrChange>
        </w:rPr>
        <w:pPrChange w:id="110" w:author="Trần Công Tiến" w:date="2018-05-28T20:36:00Z">
          <w:pPr>
            <w:tabs>
              <w:tab w:val="left" w:pos="6990"/>
            </w:tabs>
          </w:pPr>
        </w:pPrChange>
      </w:pPr>
    </w:p>
    <w:p w14:paraId="534F6B94" w14:textId="77777777" w:rsidR="00C80A79" w:rsidRPr="0046749C" w:rsidRDefault="00C80A79">
      <w:pPr>
        <w:tabs>
          <w:tab w:val="left" w:pos="6990"/>
        </w:tabs>
        <w:ind w:left="360"/>
        <w:jc w:val="center"/>
        <w:rPr>
          <w:ins w:id="111" w:author="Trần Công Tiến" w:date="2018-05-28T20:38:00Z"/>
          <w:b/>
          <w:noProof/>
          <w:sz w:val="36"/>
          <w:szCs w:val="36"/>
          <w:u w:val="single"/>
          <w:rPrChange w:id="112" w:author="Trần Công Tiến" w:date="2018-05-29T10:29:00Z">
            <w:rPr>
              <w:ins w:id="113" w:author="Trần Công Tiến" w:date="2018-05-28T20:38:00Z"/>
              <w:b/>
              <w:sz w:val="36"/>
              <w:szCs w:val="36"/>
              <w:u w:val="single"/>
            </w:rPr>
          </w:rPrChange>
        </w:rPr>
        <w:pPrChange w:id="114" w:author="Trần Công Tiến" w:date="2018-05-28T20:36:00Z">
          <w:pPr>
            <w:tabs>
              <w:tab w:val="left" w:pos="6990"/>
            </w:tabs>
          </w:pPr>
        </w:pPrChange>
      </w:pPr>
    </w:p>
    <w:p w14:paraId="7037EC62" w14:textId="056B234D" w:rsidR="00C80A79" w:rsidRPr="0046749C" w:rsidRDefault="00C80A79">
      <w:pPr>
        <w:tabs>
          <w:tab w:val="left" w:pos="6990"/>
        </w:tabs>
        <w:ind w:left="360"/>
        <w:jc w:val="center"/>
        <w:rPr>
          <w:ins w:id="115" w:author="Trần Công Tiến" w:date="2018-05-28T20:34:00Z"/>
          <w:b/>
          <w:noProof/>
          <w:sz w:val="36"/>
          <w:szCs w:val="36"/>
          <w:u w:val="single"/>
          <w:rPrChange w:id="116" w:author="Trần Công Tiến" w:date="2018-05-29T10:29:00Z">
            <w:rPr>
              <w:ins w:id="117" w:author="Trần Công Tiến" w:date="2018-05-28T20:34:00Z"/>
            </w:rPr>
          </w:rPrChange>
        </w:rPr>
        <w:pPrChange w:id="118" w:author="Trần Công Tiến" w:date="2018-05-28T20:36:00Z">
          <w:pPr>
            <w:tabs>
              <w:tab w:val="left" w:pos="6990"/>
            </w:tabs>
          </w:pPr>
        </w:pPrChange>
      </w:pPr>
      <w:ins w:id="119" w:author="Trần Công Tiến" w:date="2018-05-28T20:36:00Z">
        <w:r w:rsidRPr="0046749C">
          <w:rPr>
            <w:b/>
            <w:noProof/>
            <w:sz w:val="36"/>
            <w:szCs w:val="36"/>
            <w:u w:val="single"/>
            <w:rPrChange w:id="120" w:author="Trần Công Tiến" w:date="2018-05-29T10:29:00Z">
              <w:rPr>
                <w:b/>
                <w:sz w:val="36"/>
                <w:szCs w:val="36"/>
                <w:u w:val="single"/>
              </w:rPr>
            </w:rPrChange>
          </w:rPr>
          <w:t>Các</w:t>
        </w:r>
      </w:ins>
      <w:ins w:id="121" w:author="Trần Công Tiến" w:date="2018-05-28T20:34:00Z">
        <w:r w:rsidRPr="0046749C">
          <w:rPr>
            <w:b/>
            <w:noProof/>
            <w:sz w:val="36"/>
            <w:szCs w:val="36"/>
            <w:u w:val="single"/>
            <w:rPrChange w:id="122" w:author="Trần Công Tiến" w:date="2018-05-29T10:29:00Z">
              <w:rPr/>
            </w:rPrChange>
          </w:rPr>
          <w:t xml:space="preserve"> thành viên:</w:t>
        </w:r>
      </w:ins>
    </w:p>
    <w:p w14:paraId="2C746031" w14:textId="4B06C64A" w:rsidR="00C80A79" w:rsidRPr="0046749C" w:rsidRDefault="00C80A79">
      <w:pPr>
        <w:spacing w:before="100" w:beforeAutospacing="1" w:after="100" w:afterAutospacing="1"/>
        <w:ind w:left="360"/>
        <w:jc w:val="center"/>
        <w:rPr>
          <w:ins w:id="123" w:author="Trần Công Tiến" w:date="2018-05-28T20:34:00Z"/>
          <w:noProof/>
          <w:color w:val="24292E"/>
          <w:sz w:val="30"/>
          <w:szCs w:val="30"/>
          <w:rPrChange w:id="124" w:author="Trần Công Tiến" w:date="2018-05-29T10:29:00Z">
            <w:rPr>
              <w:ins w:id="125" w:author="Trần Công Tiến" w:date="2018-05-28T20:34:00Z"/>
              <w:color w:val="24292E"/>
              <w:sz w:val="30"/>
              <w:szCs w:val="30"/>
            </w:rPr>
          </w:rPrChange>
        </w:rPr>
        <w:pPrChange w:id="126" w:author="Trần Công Tiến" w:date="2018-05-28T20:36:00Z">
          <w:pPr>
            <w:numPr>
              <w:numId w:val="11"/>
            </w:numPr>
            <w:tabs>
              <w:tab w:val="num" w:pos="720"/>
            </w:tabs>
            <w:spacing w:before="100" w:beforeAutospacing="1" w:after="100" w:afterAutospacing="1"/>
            <w:ind w:left="720" w:hanging="360"/>
          </w:pPr>
        </w:pPrChange>
      </w:pPr>
      <w:ins w:id="127" w:author="Trần Công Tiến" w:date="2018-05-28T20:37:00Z">
        <w:r w:rsidRPr="0046749C">
          <w:rPr>
            <w:noProof/>
            <w:color w:val="24292E"/>
            <w:sz w:val="30"/>
            <w:szCs w:val="30"/>
            <w:rPrChange w:id="128" w:author="Trần Công Tiến" w:date="2018-05-29T10:29:00Z">
              <w:rPr>
                <w:color w:val="24292E"/>
                <w:sz w:val="30"/>
                <w:szCs w:val="30"/>
              </w:rPr>
            </w:rPrChange>
          </w:rPr>
          <w:t>Trần Công Tiến</w:t>
        </w:r>
      </w:ins>
      <w:ins w:id="129" w:author="Trần Công Tiến" w:date="2018-05-28T20:34:00Z">
        <w:r w:rsidRPr="0046749C">
          <w:rPr>
            <w:noProof/>
            <w:color w:val="24292E"/>
            <w:sz w:val="30"/>
            <w:szCs w:val="30"/>
            <w:rPrChange w:id="130" w:author="Trần Công Tiến" w:date="2018-05-29T10:29:00Z">
              <w:rPr>
                <w:color w:val="24292E"/>
                <w:sz w:val="30"/>
                <w:szCs w:val="30"/>
              </w:rPr>
            </w:rPrChange>
          </w:rPr>
          <w:t xml:space="preserve"> – 1</w:t>
        </w:r>
      </w:ins>
      <w:ins w:id="131" w:author="Trần Công Tiến" w:date="2018-05-28T20:37:00Z">
        <w:r w:rsidRPr="0046749C">
          <w:rPr>
            <w:noProof/>
            <w:color w:val="24292E"/>
            <w:sz w:val="30"/>
            <w:szCs w:val="30"/>
            <w:rPrChange w:id="132" w:author="Trần Công Tiến" w:date="2018-05-29T10:29:00Z">
              <w:rPr>
                <w:color w:val="24292E"/>
                <w:sz w:val="30"/>
                <w:szCs w:val="30"/>
              </w:rPr>
            </w:rPrChange>
          </w:rPr>
          <w:t>5520889</w:t>
        </w:r>
      </w:ins>
    </w:p>
    <w:p w14:paraId="079B038F" w14:textId="274A0FAF" w:rsidR="00C80A79" w:rsidRPr="0046749C" w:rsidRDefault="00C80A79">
      <w:pPr>
        <w:spacing w:before="100" w:beforeAutospacing="1" w:after="100" w:afterAutospacing="1"/>
        <w:ind w:left="360"/>
        <w:jc w:val="center"/>
        <w:rPr>
          <w:ins w:id="133" w:author="Trần Công Tiến" w:date="2018-05-28T20:34:00Z"/>
          <w:noProof/>
          <w:color w:val="24292E"/>
          <w:sz w:val="30"/>
          <w:szCs w:val="30"/>
          <w:rPrChange w:id="134" w:author="Trần Công Tiến" w:date="2018-05-29T10:29:00Z">
            <w:rPr>
              <w:ins w:id="135" w:author="Trần Công Tiến" w:date="2018-05-28T20:34:00Z"/>
              <w:color w:val="24292E"/>
              <w:sz w:val="30"/>
              <w:szCs w:val="30"/>
            </w:rPr>
          </w:rPrChange>
        </w:rPr>
        <w:pPrChange w:id="136" w:author="Trần Công Tiến" w:date="2018-05-28T20:36:00Z">
          <w:pPr>
            <w:numPr>
              <w:numId w:val="11"/>
            </w:numPr>
            <w:tabs>
              <w:tab w:val="num" w:pos="720"/>
            </w:tabs>
            <w:spacing w:before="100" w:beforeAutospacing="1" w:after="100" w:afterAutospacing="1"/>
            <w:ind w:left="720" w:hanging="360"/>
          </w:pPr>
        </w:pPrChange>
      </w:pPr>
      <w:ins w:id="137" w:author="Trần Công Tiến" w:date="2018-05-28T20:37:00Z">
        <w:r w:rsidRPr="0046749C">
          <w:rPr>
            <w:noProof/>
            <w:color w:val="24292E"/>
            <w:sz w:val="30"/>
            <w:szCs w:val="30"/>
            <w:rPrChange w:id="138" w:author="Trần Công Tiến" w:date="2018-05-29T10:29:00Z">
              <w:rPr>
                <w:color w:val="24292E"/>
                <w:sz w:val="30"/>
                <w:szCs w:val="30"/>
              </w:rPr>
            </w:rPrChange>
          </w:rPr>
          <w:t>Nguyễn Chí Vinh</w:t>
        </w:r>
      </w:ins>
      <w:ins w:id="139" w:author="Trần Công Tiến" w:date="2018-05-28T20:34:00Z">
        <w:r w:rsidRPr="0046749C">
          <w:rPr>
            <w:noProof/>
            <w:color w:val="24292E"/>
            <w:sz w:val="30"/>
            <w:szCs w:val="30"/>
            <w:rPrChange w:id="140" w:author="Trần Công Tiến" w:date="2018-05-29T10:29:00Z">
              <w:rPr>
                <w:color w:val="24292E"/>
                <w:sz w:val="30"/>
                <w:szCs w:val="30"/>
              </w:rPr>
            </w:rPrChange>
          </w:rPr>
          <w:t xml:space="preserve"> - </w:t>
        </w:r>
      </w:ins>
      <w:ins w:id="141" w:author="Trần Công Tiến" w:date="2018-05-28T20:37:00Z">
        <w:r w:rsidRPr="0046749C">
          <w:rPr>
            <w:noProof/>
            <w:color w:val="24292E"/>
            <w:sz w:val="30"/>
            <w:szCs w:val="30"/>
            <w:rPrChange w:id="142" w:author="Trần Công Tiến" w:date="2018-05-29T10:29:00Z">
              <w:rPr>
                <w:color w:val="24292E"/>
                <w:sz w:val="30"/>
                <w:szCs w:val="30"/>
              </w:rPr>
            </w:rPrChange>
          </w:rPr>
          <w:t>155201017</w:t>
        </w:r>
      </w:ins>
    </w:p>
    <w:p w14:paraId="60E42A90" w14:textId="011CC540" w:rsidR="00C80A79" w:rsidRPr="0046749C" w:rsidRDefault="00C80A79">
      <w:pPr>
        <w:spacing w:before="60" w:after="100" w:afterAutospacing="1"/>
        <w:ind w:left="360"/>
        <w:jc w:val="center"/>
        <w:rPr>
          <w:ins w:id="143" w:author="Trần Công Tiến" w:date="2018-05-28T20:34:00Z"/>
          <w:noProof/>
          <w:color w:val="24292E"/>
          <w:sz w:val="30"/>
          <w:szCs w:val="30"/>
          <w:rPrChange w:id="144" w:author="Trần Công Tiến" w:date="2018-05-29T10:29:00Z">
            <w:rPr>
              <w:ins w:id="145" w:author="Trần Công Tiến" w:date="2018-05-28T20:34:00Z"/>
              <w:color w:val="24292E"/>
              <w:sz w:val="30"/>
              <w:szCs w:val="30"/>
            </w:rPr>
          </w:rPrChange>
        </w:rPr>
        <w:pPrChange w:id="146" w:author="Trần Công Tiến" w:date="2018-05-28T20:36:00Z">
          <w:pPr>
            <w:numPr>
              <w:numId w:val="11"/>
            </w:numPr>
            <w:tabs>
              <w:tab w:val="num" w:pos="720"/>
            </w:tabs>
            <w:spacing w:before="60" w:after="100" w:afterAutospacing="1"/>
            <w:ind w:left="720" w:hanging="360"/>
          </w:pPr>
        </w:pPrChange>
      </w:pPr>
      <w:ins w:id="147" w:author="Trần Công Tiến" w:date="2018-05-28T20:38:00Z">
        <w:r w:rsidRPr="0046749C">
          <w:rPr>
            <w:noProof/>
            <w:color w:val="24292E"/>
            <w:sz w:val="30"/>
            <w:szCs w:val="30"/>
            <w:rPrChange w:id="148" w:author="Trần Công Tiến" w:date="2018-05-29T10:29:00Z">
              <w:rPr>
                <w:color w:val="24292E"/>
                <w:sz w:val="30"/>
                <w:szCs w:val="30"/>
              </w:rPr>
            </w:rPrChange>
          </w:rPr>
          <w:t>Hoàng Đức Lương</w:t>
        </w:r>
      </w:ins>
      <w:ins w:id="149" w:author="Trần Công Tiến" w:date="2018-05-28T20:34:00Z">
        <w:r w:rsidRPr="0046749C">
          <w:rPr>
            <w:noProof/>
            <w:color w:val="24292E"/>
            <w:sz w:val="30"/>
            <w:szCs w:val="30"/>
            <w:rPrChange w:id="150" w:author="Trần Công Tiến" w:date="2018-05-29T10:29:00Z">
              <w:rPr>
                <w:color w:val="24292E"/>
                <w:sz w:val="30"/>
                <w:szCs w:val="30"/>
              </w:rPr>
            </w:rPrChange>
          </w:rPr>
          <w:t xml:space="preserve"> - </w:t>
        </w:r>
      </w:ins>
      <w:ins w:id="151" w:author="Trần Công Tiến" w:date="2018-05-28T20:38:00Z">
        <w:r w:rsidRPr="0046749C">
          <w:rPr>
            <w:noProof/>
            <w:color w:val="24292E"/>
            <w:sz w:val="30"/>
            <w:szCs w:val="30"/>
            <w:rPrChange w:id="152" w:author="Trần Công Tiến" w:date="2018-05-29T10:29:00Z">
              <w:rPr>
                <w:color w:val="24292E"/>
                <w:sz w:val="30"/>
                <w:szCs w:val="30"/>
              </w:rPr>
            </w:rPrChange>
          </w:rPr>
          <w:t>15520462</w:t>
        </w:r>
      </w:ins>
    </w:p>
    <w:p w14:paraId="2C41B732" w14:textId="44CC3437" w:rsidR="00C80A79" w:rsidRPr="0046749C" w:rsidRDefault="00C80A79">
      <w:pPr>
        <w:spacing w:before="60" w:after="100" w:afterAutospacing="1"/>
        <w:ind w:left="360"/>
        <w:jc w:val="center"/>
        <w:rPr>
          <w:ins w:id="153" w:author="Trần Công Tiến" w:date="2018-05-28T20:34:00Z"/>
          <w:noProof/>
          <w:color w:val="24292E"/>
          <w:sz w:val="30"/>
          <w:szCs w:val="30"/>
          <w:rPrChange w:id="154" w:author="Trần Công Tiến" w:date="2018-05-29T10:29:00Z">
            <w:rPr>
              <w:ins w:id="155" w:author="Trần Công Tiến" w:date="2018-05-28T20:34:00Z"/>
              <w:color w:val="24292E"/>
              <w:sz w:val="30"/>
              <w:szCs w:val="30"/>
            </w:rPr>
          </w:rPrChange>
        </w:rPr>
        <w:pPrChange w:id="156" w:author="Trần Công Tiến" w:date="2018-05-28T20:36:00Z">
          <w:pPr>
            <w:numPr>
              <w:numId w:val="11"/>
            </w:numPr>
            <w:tabs>
              <w:tab w:val="num" w:pos="720"/>
            </w:tabs>
            <w:spacing w:before="60" w:after="100" w:afterAutospacing="1"/>
            <w:ind w:left="720" w:hanging="360"/>
          </w:pPr>
        </w:pPrChange>
      </w:pPr>
      <w:ins w:id="157" w:author="Trần Công Tiến" w:date="2018-05-28T20:38:00Z">
        <w:r w:rsidRPr="0046749C">
          <w:rPr>
            <w:noProof/>
            <w:color w:val="24292E"/>
            <w:sz w:val="30"/>
            <w:szCs w:val="30"/>
            <w:rPrChange w:id="158" w:author="Trần Công Tiến" w:date="2018-05-29T10:29:00Z">
              <w:rPr>
                <w:color w:val="24292E"/>
                <w:sz w:val="30"/>
                <w:szCs w:val="30"/>
              </w:rPr>
            </w:rPrChange>
          </w:rPr>
          <w:t>Bành Lê Minh Nhã</w:t>
        </w:r>
      </w:ins>
      <w:ins w:id="159" w:author="Trần Công Tiến" w:date="2018-05-28T20:34:00Z">
        <w:r w:rsidRPr="0046749C">
          <w:rPr>
            <w:noProof/>
            <w:color w:val="24292E"/>
            <w:sz w:val="30"/>
            <w:szCs w:val="30"/>
            <w:rPrChange w:id="160" w:author="Trần Công Tiến" w:date="2018-05-29T10:29:00Z">
              <w:rPr>
                <w:color w:val="24292E"/>
                <w:sz w:val="30"/>
                <w:szCs w:val="30"/>
              </w:rPr>
            </w:rPrChange>
          </w:rPr>
          <w:t xml:space="preserve"> - </w:t>
        </w:r>
      </w:ins>
      <w:ins w:id="161" w:author="Trần Công Tiến" w:date="2018-05-28T20:38:00Z">
        <w:r w:rsidRPr="0046749C">
          <w:rPr>
            <w:noProof/>
            <w:color w:val="24292E"/>
            <w:sz w:val="30"/>
            <w:szCs w:val="30"/>
            <w:rPrChange w:id="162" w:author="Trần Công Tiến" w:date="2018-05-29T10:29:00Z">
              <w:rPr>
                <w:color w:val="24292E"/>
                <w:sz w:val="30"/>
                <w:szCs w:val="30"/>
              </w:rPr>
            </w:rPrChange>
          </w:rPr>
          <w:t>15520562</w:t>
        </w:r>
      </w:ins>
    </w:p>
    <w:p w14:paraId="701DCDAE" w14:textId="77777777" w:rsidR="00C80A79" w:rsidRPr="0046749C" w:rsidRDefault="00C80A79" w:rsidP="00C80A79">
      <w:pPr>
        <w:tabs>
          <w:tab w:val="left" w:pos="6990"/>
        </w:tabs>
        <w:rPr>
          <w:ins w:id="163" w:author="Trần Công Tiến" w:date="2018-05-28T20:34:00Z"/>
          <w:noProof/>
          <w:sz w:val="36"/>
          <w:szCs w:val="36"/>
          <w:rPrChange w:id="164" w:author="Trần Công Tiến" w:date="2018-05-29T10:29:00Z">
            <w:rPr>
              <w:ins w:id="165" w:author="Trần Công Tiến" w:date="2018-05-28T20:34:00Z"/>
              <w:sz w:val="36"/>
              <w:szCs w:val="36"/>
            </w:rPr>
          </w:rPrChange>
        </w:rPr>
      </w:pPr>
    </w:p>
    <w:p w14:paraId="292FF05F" w14:textId="74C6EE7B" w:rsidR="005035B1" w:rsidDel="005605C6" w:rsidRDefault="005035B1">
      <w:pPr>
        <w:spacing w:after="160" w:line="259" w:lineRule="auto"/>
        <w:rPr>
          <w:ins w:id="166" w:author="Trần Công Tiến" w:date="2018-05-29T14:56:00Z"/>
          <w:del w:id="167" w:author="Microsoft Office User" w:date="2018-07-02T23:55:00Z"/>
          <w:noProof/>
        </w:rPr>
      </w:pPr>
      <w:ins w:id="168" w:author="Trần Công Tiến" w:date="2018-05-29T14:56:00Z">
        <w:r>
          <w:rPr>
            <w:noProof/>
          </w:rPr>
          <w:br w:type="page"/>
        </w:r>
      </w:ins>
    </w:p>
    <w:p w14:paraId="28EBADF1" w14:textId="77777777" w:rsidR="0045279F" w:rsidRDefault="005035B1">
      <w:pPr>
        <w:spacing w:after="160" w:line="259" w:lineRule="auto"/>
        <w:rPr>
          <w:ins w:id="169" w:author="Trần Công Tiến" w:date="2018-05-29T14:56:00Z"/>
          <w:noProof/>
        </w:rPr>
      </w:pPr>
      <w:ins w:id="170" w:author="Trần Công Tiến" w:date="2018-05-29T14:56:00Z">
        <w:del w:id="171" w:author="Microsoft Office User" w:date="2018-07-02T23:55:00Z">
          <w:r w:rsidDel="005605C6">
            <w:rPr>
              <w:noProof/>
            </w:rPr>
            <w:br w:type="page"/>
          </w:r>
        </w:del>
      </w:ins>
    </w:p>
    <w:customXmlInsRangeStart w:id="172" w:author="Trần Công Tiến" w:date="2018-05-29T14:57:00Z"/>
    <w:sdt>
      <w:sdtPr>
        <w:rPr>
          <w:rFonts w:ascii="Times New Roman" w:eastAsia="Times New Roman" w:hAnsi="Times New Roman" w:cs="Times New Roman"/>
          <w:b/>
          <w:bCs/>
          <w:sz w:val="24"/>
          <w:szCs w:val="24"/>
        </w:rPr>
        <w:id w:val="635382971"/>
        <w:docPartObj>
          <w:docPartGallery w:val="Table of Contents"/>
          <w:docPartUnique/>
        </w:docPartObj>
      </w:sdtPr>
      <w:sdtEndPr>
        <w:rPr>
          <w:rFonts w:asciiTheme="minorHAnsi" w:eastAsiaTheme="minorEastAsia" w:hAnsiTheme="minorHAnsi" w:cstheme="minorBidi"/>
          <w:b w:val="0"/>
          <w:bCs w:val="0"/>
          <w:smallCaps w:val="0"/>
          <w:noProof/>
          <w:spacing w:val="0"/>
          <w:sz w:val="20"/>
          <w:szCs w:val="20"/>
        </w:rPr>
      </w:sdtEndPr>
      <w:sdtContent>
        <w:customXmlInsRangeEnd w:id="172"/>
        <w:p w14:paraId="747CCA05" w14:textId="3339E09D" w:rsidR="0045279F" w:rsidRPr="0045279F" w:rsidRDefault="0045279F">
          <w:pPr>
            <w:pStyle w:val="TOCHeading"/>
            <w:jc w:val="center"/>
            <w:rPr>
              <w:ins w:id="173" w:author="Trần Công Tiến" w:date="2018-05-29T14:57:00Z"/>
              <w:color w:val="000000" w:themeColor="text1"/>
              <w:rPrChange w:id="174" w:author="Trần Công Tiến" w:date="2018-05-29T14:58:00Z">
                <w:rPr>
                  <w:ins w:id="175" w:author="Trần Công Tiến" w:date="2018-05-29T14:57:00Z"/>
                </w:rPr>
              </w:rPrChange>
            </w:rPr>
            <w:pPrChange w:id="176" w:author="Trần Công Tiến" w:date="2018-05-29T14:58:00Z">
              <w:pPr>
                <w:pStyle w:val="TOCHeading"/>
              </w:pPr>
            </w:pPrChange>
          </w:pPr>
          <w:ins w:id="177" w:author="Trần Công Tiến" w:date="2018-05-29T14:58:00Z">
            <w:r>
              <w:rPr>
                <w:color w:val="000000" w:themeColor="text1"/>
              </w:rPr>
              <w:t>MỤC LỤC</w:t>
            </w:r>
          </w:ins>
        </w:p>
        <w:p w14:paraId="06940913" w14:textId="013BE602" w:rsidR="0045279F" w:rsidRDefault="0045279F">
          <w:pPr>
            <w:pStyle w:val="TOC1"/>
            <w:tabs>
              <w:tab w:val="right" w:leader="dot" w:pos="10790"/>
            </w:tabs>
            <w:rPr>
              <w:noProof/>
            </w:rPr>
          </w:pPr>
          <w:ins w:id="178" w:author="Trần Công Tiến" w:date="2018-05-29T14:57:00Z">
            <w:r>
              <w:rPr>
                <w:b w:val="0"/>
                <w:bCs w:val="0"/>
              </w:rPr>
              <w:fldChar w:fldCharType="begin"/>
            </w:r>
            <w:r>
              <w:instrText xml:space="preserve"> TOC \o "1-3" \h \z \u </w:instrText>
            </w:r>
            <w:r>
              <w:rPr>
                <w:b w:val="0"/>
                <w:bCs w:val="0"/>
              </w:rPr>
              <w:fldChar w:fldCharType="separate"/>
            </w:r>
          </w:ins>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"_Toc515369165"</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Ch</w:t>
          </w:r>
          <w:r w:rsidRPr="00734D88">
            <w:rPr>
              <w:rStyle w:val="Hyperlink"/>
              <w:rFonts w:eastAsiaTheme="majorEastAsia" w:hint="eastAsia"/>
              <w:noProof/>
            </w:rPr>
            <w:t>ươ</w:t>
          </w:r>
          <w:r w:rsidRPr="00734D88">
            <w:rPr>
              <w:rStyle w:val="Hyperlink"/>
              <w:rFonts w:eastAsiaTheme="majorEastAsia"/>
              <w:noProof/>
            </w:rPr>
            <w:t>ng 1: Hiện trạng</w:t>
          </w:r>
          <w:r>
            <w:rPr>
              <w:noProof/>
              <w:webHidden/>
            </w:rPr>
            <w:tab/>
          </w:r>
          <w:r>
            <w:rPr>
              <w:noProof/>
              <w:webHidden/>
            </w:rPr>
            <w:fldChar w:fldCharType="begin"/>
          </w:r>
          <w:r>
            <w:rPr>
              <w:noProof/>
              <w:webHidden/>
            </w:rPr>
            <w:instrText xml:space="preserve"> PAGEREF _Toc515369165 \h </w:instrText>
          </w:r>
          <w:r>
            <w:rPr>
              <w:noProof/>
              <w:webHidden/>
            </w:rPr>
          </w:r>
          <w:r>
            <w:rPr>
              <w:noProof/>
              <w:webHidden/>
            </w:rPr>
            <w:fldChar w:fldCharType="separate"/>
          </w:r>
          <w:r>
            <w:rPr>
              <w:noProof/>
              <w:webHidden/>
            </w:rPr>
            <w:t>3</w:t>
          </w:r>
          <w:r>
            <w:rPr>
              <w:noProof/>
              <w:webHidden/>
            </w:rPr>
            <w:fldChar w:fldCharType="end"/>
          </w:r>
          <w:r w:rsidRPr="00734D88">
            <w:rPr>
              <w:rStyle w:val="Hyperlink"/>
              <w:rFonts w:eastAsiaTheme="majorEastAsia"/>
              <w:noProof/>
            </w:rPr>
            <w:fldChar w:fldCharType="end"/>
          </w:r>
        </w:p>
        <w:p w14:paraId="782CD1AD" w14:textId="7D5276FE" w:rsidR="0045279F" w:rsidRDefault="0045279F">
          <w:pPr>
            <w:pStyle w:val="TOC2"/>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"_Toc515369166"</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1.1. Hiện trạng tổ chức</w:t>
          </w:r>
          <w:r>
            <w:rPr>
              <w:noProof/>
              <w:webHidden/>
            </w:rPr>
            <w:tab/>
          </w:r>
          <w:r>
            <w:rPr>
              <w:noProof/>
              <w:webHidden/>
            </w:rPr>
            <w:fldChar w:fldCharType="begin"/>
          </w:r>
          <w:r>
            <w:rPr>
              <w:noProof/>
              <w:webHidden/>
            </w:rPr>
            <w:instrText xml:space="preserve"> PAGEREF _Toc515369166 \h </w:instrText>
          </w:r>
          <w:r>
            <w:rPr>
              <w:noProof/>
              <w:webHidden/>
            </w:rPr>
          </w:r>
          <w:r>
            <w:rPr>
              <w:noProof/>
              <w:webHidden/>
            </w:rPr>
            <w:fldChar w:fldCharType="separate"/>
          </w:r>
          <w:r>
            <w:rPr>
              <w:noProof/>
              <w:webHidden/>
            </w:rPr>
            <w:t>3</w:t>
          </w:r>
          <w:r>
            <w:rPr>
              <w:noProof/>
              <w:webHidden/>
            </w:rPr>
            <w:fldChar w:fldCharType="end"/>
          </w:r>
          <w:r w:rsidRPr="00734D88">
            <w:rPr>
              <w:rStyle w:val="Hyperlink"/>
              <w:rFonts w:eastAsiaTheme="majorEastAsia"/>
              <w:noProof/>
            </w:rPr>
            <w:fldChar w:fldCharType="end"/>
          </w:r>
        </w:p>
        <w:p w14:paraId="6A74C764" w14:textId="34BC051C"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"_Toc515369167"</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noProof/>
            </w:rPr>
            <w:t>Đối nội:</w:t>
          </w:r>
          <w:r>
            <w:rPr>
              <w:noProof/>
              <w:webHidden/>
            </w:rPr>
            <w:tab/>
          </w:r>
          <w:r>
            <w:rPr>
              <w:noProof/>
              <w:webHidden/>
            </w:rPr>
            <w:fldChar w:fldCharType="begin"/>
          </w:r>
          <w:r>
            <w:rPr>
              <w:noProof/>
              <w:webHidden/>
            </w:rPr>
            <w:instrText xml:space="preserve"> PAGEREF _Toc515369167 \h </w:instrText>
          </w:r>
          <w:r>
            <w:rPr>
              <w:noProof/>
              <w:webHidden/>
            </w:rPr>
          </w:r>
          <w:r>
            <w:rPr>
              <w:noProof/>
              <w:webHidden/>
            </w:rPr>
            <w:fldChar w:fldCharType="separate"/>
          </w:r>
          <w:r>
            <w:rPr>
              <w:noProof/>
              <w:webHidden/>
            </w:rPr>
            <w:t>3</w:t>
          </w:r>
          <w:r>
            <w:rPr>
              <w:noProof/>
              <w:webHidden/>
            </w:rPr>
            <w:fldChar w:fldCharType="end"/>
          </w:r>
          <w:r w:rsidRPr="00734D88">
            <w:rPr>
              <w:rStyle w:val="Hyperlink"/>
              <w:rFonts w:eastAsiaTheme="majorEastAsia"/>
              <w:noProof/>
            </w:rPr>
            <w:fldChar w:fldCharType="end"/>
          </w:r>
        </w:p>
        <w:p w14:paraId="1D1236C0" w14:textId="4534509F"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"_Toc515369168"</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noProof/>
            </w:rPr>
            <w:t>Đối ngoại:</w:t>
          </w:r>
          <w:r>
            <w:rPr>
              <w:noProof/>
              <w:webHidden/>
            </w:rPr>
            <w:tab/>
          </w:r>
          <w:r>
            <w:rPr>
              <w:noProof/>
              <w:webHidden/>
            </w:rPr>
            <w:fldChar w:fldCharType="begin"/>
          </w:r>
          <w:r>
            <w:rPr>
              <w:noProof/>
              <w:webHidden/>
            </w:rPr>
            <w:instrText xml:space="preserve"> PAGEREF _Toc515369168 \h </w:instrText>
          </w:r>
          <w:r>
            <w:rPr>
              <w:noProof/>
              <w:webHidden/>
            </w:rPr>
          </w:r>
          <w:r>
            <w:rPr>
              <w:noProof/>
              <w:webHidden/>
            </w:rPr>
            <w:fldChar w:fldCharType="separate"/>
          </w:r>
          <w:r>
            <w:rPr>
              <w:noProof/>
              <w:webHidden/>
            </w:rPr>
            <w:t>3</w:t>
          </w:r>
          <w:r>
            <w:rPr>
              <w:noProof/>
              <w:webHidden/>
            </w:rPr>
            <w:fldChar w:fldCharType="end"/>
          </w:r>
          <w:r w:rsidRPr="00734D88">
            <w:rPr>
              <w:rStyle w:val="Hyperlink"/>
              <w:rFonts w:eastAsiaTheme="majorEastAsia"/>
              <w:noProof/>
            </w:rPr>
            <w:fldChar w:fldCharType="end"/>
          </w:r>
        </w:p>
        <w:p w14:paraId="5ECB1B0C" w14:textId="5AB2B157" w:rsidR="0045279F" w:rsidRDefault="0045279F">
          <w:pPr>
            <w:pStyle w:val="TOC2"/>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"_Toc515369169"</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noProof/>
            </w:rPr>
            <w:t>1.2. Hiện trạng nghiệp vụ (chức năng &amp; phi chức năng)</w:t>
          </w:r>
          <w:r>
            <w:rPr>
              <w:noProof/>
              <w:webHidden/>
            </w:rPr>
            <w:tab/>
          </w:r>
          <w:r>
            <w:rPr>
              <w:noProof/>
              <w:webHidden/>
            </w:rPr>
            <w:fldChar w:fldCharType="begin"/>
          </w:r>
          <w:r>
            <w:rPr>
              <w:noProof/>
              <w:webHidden/>
            </w:rPr>
            <w:instrText xml:space="preserve"> PAGEREF _Toc515369169 \h </w:instrText>
          </w:r>
          <w:r>
            <w:rPr>
              <w:noProof/>
              <w:webHidden/>
            </w:rPr>
          </w:r>
          <w:r>
            <w:rPr>
              <w:noProof/>
              <w:webHidden/>
            </w:rPr>
            <w:fldChar w:fldCharType="separate"/>
          </w:r>
          <w:r>
            <w:rPr>
              <w:noProof/>
              <w:webHidden/>
            </w:rPr>
            <w:t>4</w:t>
          </w:r>
          <w:r>
            <w:rPr>
              <w:noProof/>
              <w:webHidden/>
            </w:rPr>
            <w:fldChar w:fldCharType="end"/>
          </w:r>
          <w:r w:rsidRPr="00734D88">
            <w:rPr>
              <w:rStyle w:val="Hyperlink"/>
              <w:rFonts w:eastAsiaTheme="majorEastAsia"/>
              <w:noProof/>
            </w:rPr>
            <w:fldChar w:fldCharType="end"/>
          </w:r>
        </w:p>
        <w:p w14:paraId="30D97726" w14:textId="7607035B" w:rsidR="0045279F" w:rsidRDefault="0045279F">
          <w:pPr>
            <w:pStyle w:val="TOC2"/>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"_Toc515369170"</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noProof/>
            </w:rPr>
            <w:t>Nghiệp vụ:</w:t>
          </w:r>
          <w:r>
            <w:rPr>
              <w:noProof/>
              <w:webHidden/>
            </w:rPr>
            <w:tab/>
          </w:r>
          <w:r>
            <w:rPr>
              <w:noProof/>
              <w:webHidden/>
            </w:rPr>
            <w:fldChar w:fldCharType="begin"/>
          </w:r>
          <w:r>
            <w:rPr>
              <w:noProof/>
              <w:webHidden/>
            </w:rPr>
            <w:instrText xml:space="preserve"> PAGEREF _Toc515369170 \h </w:instrText>
          </w:r>
          <w:r>
            <w:rPr>
              <w:noProof/>
              <w:webHidden/>
            </w:rPr>
          </w:r>
          <w:r>
            <w:rPr>
              <w:noProof/>
              <w:webHidden/>
            </w:rPr>
            <w:fldChar w:fldCharType="separate"/>
          </w:r>
          <w:r>
            <w:rPr>
              <w:noProof/>
              <w:webHidden/>
            </w:rPr>
            <w:t>4</w:t>
          </w:r>
          <w:r>
            <w:rPr>
              <w:noProof/>
              <w:webHidden/>
            </w:rPr>
            <w:fldChar w:fldCharType="end"/>
          </w:r>
          <w:r w:rsidRPr="00734D88">
            <w:rPr>
              <w:rStyle w:val="Hyperlink"/>
              <w:rFonts w:eastAsiaTheme="majorEastAsia"/>
              <w:noProof/>
            </w:rPr>
            <w:fldChar w:fldCharType="end"/>
          </w:r>
        </w:p>
        <w:p w14:paraId="21BCB3D7" w14:textId="656AD1C6"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"_Toc515369171"</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Đánh giá nghiệp vụ hiện tại:</w:t>
          </w:r>
          <w:r>
            <w:rPr>
              <w:noProof/>
              <w:webHidden/>
            </w:rPr>
            <w:tab/>
          </w:r>
          <w:r>
            <w:rPr>
              <w:noProof/>
              <w:webHidden/>
            </w:rPr>
            <w:fldChar w:fldCharType="begin"/>
          </w:r>
          <w:r>
            <w:rPr>
              <w:noProof/>
              <w:webHidden/>
            </w:rPr>
            <w:instrText xml:space="preserve"> PAGEREF _Toc515369171 \h </w:instrText>
          </w:r>
          <w:r>
            <w:rPr>
              <w:noProof/>
              <w:webHidden/>
            </w:rPr>
          </w:r>
          <w:r>
            <w:rPr>
              <w:noProof/>
              <w:webHidden/>
            </w:rPr>
            <w:fldChar w:fldCharType="separate"/>
          </w:r>
          <w:r>
            <w:rPr>
              <w:noProof/>
              <w:webHidden/>
            </w:rPr>
            <w:t>6</w:t>
          </w:r>
          <w:r>
            <w:rPr>
              <w:noProof/>
              <w:webHidden/>
            </w:rPr>
            <w:fldChar w:fldCharType="end"/>
          </w:r>
          <w:r w:rsidRPr="00734D88">
            <w:rPr>
              <w:rStyle w:val="Hyperlink"/>
              <w:rFonts w:eastAsiaTheme="majorEastAsia"/>
              <w:noProof/>
            </w:rPr>
            <w:fldChar w:fldCharType="end"/>
          </w:r>
        </w:p>
        <w:p w14:paraId="5F4BFA13" w14:textId="7AE0A201" w:rsidR="0045279F" w:rsidRDefault="0045279F">
          <w:pPr>
            <w:pStyle w:val="TOC2"/>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"_Toc515369172"</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noProof/>
            </w:rPr>
            <w:t>1.3. Hiện trạng tin học (phần cứng, phần mềm, con ng</w:t>
          </w:r>
          <w:r w:rsidRPr="00734D88">
            <w:rPr>
              <w:rStyle w:val="Hyperlink"/>
              <w:rFonts w:hint="eastAsia"/>
              <w:noProof/>
            </w:rPr>
            <w:t>ư</w:t>
          </w:r>
          <w:r w:rsidRPr="00734D88">
            <w:rPr>
              <w:rStyle w:val="Hyperlink"/>
              <w:noProof/>
            </w:rPr>
            <w:t>ời)</w:t>
          </w:r>
          <w:r>
            <w:rPr>
              <w:noProof/>
              <w:webHidden/>
            </w:rPr>
            <w:tab/>
          </w:r>
          <w:r>
            <w:rPr>
              <w:noProof/>
              <w:webHidden/>
            </w:rPr>
            <w:fldChar w:fldCharType="begin"/>
          </w:r>
          <w:r>
            <w:rPr>
              <w:noProof/>
              <w:webHidden/>
            </w:rPr>
            <w:instrText xml:space="preserve"> PAGEREF _Toc515369172 \h </w:instrText>
          </w:r>
          <w:r>
            <w:rPr>
              <w:noProof/>
              <w:webHidden/>
            </w:rPr>
          </w:r>
          <w:r>
            <w:rPr>
              <w:noProof/>
              <w:webHidden/>
            </w:rPr>
            <w:fldChar w:fldCharType="separate"/>
          </w:r>
          <w:r>
            <w:rPr>
              <w:noProof/>
              <w:webHidden/>
            </w:rPr>
            <w:t>6</w:t>
          </w:r>
          <w:r>
            <w:rPr>
              <w:noProof/>
              <w:webHidden/>
            </w:rPr>
            <w:fldChar w:fldCharType="end"/>
          </w:r>
          <w:r w:rsidRPr="00734D88">
            <w:rPr>
              <w:rStyle w:val="Hyperlink"/>
              <w:rFonts w:eastAsiaTheme="majorEastAsia"/>
              <w:noProof/>
            </w:rPr>
            <w:fldChar w:fldCharType="end"/>
          </w:r>
        </w:p>
        <w:p w14:paraId="00C582DF" w14:textId="4CC0292D" w:rsidR="0045279F" w:rsidRDefault="0045279F">
          <w:pPr>
            <w:pStyle w:val="TOC1"/>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"_Toc515369173"</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Ch</w:t>
          </w:r>
          <w:r w:rsidRPr="00734D88">
            <w:rPr>
              <w:rStyle w:val="Hyperlink"/>
              <w:rFonts w:eastAsiaTheme="majorEastAsia" w:hint="eastAsia"/>
              <w:noProof/>
            </w:rPr>
            <w:t>ươ</w:t>
          </w:r>
          <w:r w:rsidRPr="00734D88">
            <w:rPr>
              <w:rStyle w:val="Hyperlink"/>
              <w:rFonts w:eastAsiaTheme="majorEastAsia"/>
              <w:noProof/>
            </w:rPr>
            <w:t>ng 2: Phân tích</w:t>
          </w:r>
          <w:r>
            <w:rPr>
              <w:noProof/>
              <w:webHidden/>
            </w:rPr>
            <w:tab/>
          </w:r>
          <w:r>
            <w:rPr>
              <w:noProof/>
              <w:webHidden/>
            </w:rPr>
            <w:fldChar w:fldCharType="begin"/>
          </w:r>
          <w:r>
            <w:rPr>
              <w:noProof/>
              <w:webHidden/>
            </w:rPr>
            <w:instrText xml:space="preserve"> PAGEREF _Toc515369173 \h </w:instrText>
          </w:r>
          <w:r>
            <w:rPr>
              <w:noProof/>
              <w:webHidden/>
            </w:rPr>
          </w:r>
          <w:r>
            <w:rPr>
              <w:noProof/>
              <w:webHidden/>
            </w:rPr>
            <w:fldChar w:fldCharType="separate"/>
          </w:r>
          <w:r>
            <w:rPr>
              <w:noProof/>
              <w:webHidden/>
            </w:rPr>
            <w:t>7</w:t>
          </w:r>
          <w:r>
            <w:rPr>
              <w:noProof/>
              <w:webHidden/>
            </w:rPr>
            <w:fldChar w:fldCharType="end"/>
          </w:r>
          <w:r w:rsidRPr="00734D88">
            <w:rPr>
              <w:rStyle w:val="Hyperlink"/>
              <w:rFonts w:eastAsiaTheme="majorEastAsia"/>
              <w:noProof/>
            </w:rPr>
            <w:fldChar w:fldCharType="end"/>
          </w:r>
        </w:p>
        <w:p w14:paraId="343A61EE" w14:textId="05687F4A" w:rsidR="0045279F" w:rsidRDefault="0045279F">
          <w:pPr>
            <w:pStyle w:val="TOC2"/>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"_Toc515369174"</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1. L</w:t>
          </w:r>
          <w:r w:rsidRPr="00734D88">
            <w:rPr>
              <w:rStyle w:val="Hyperlink"/>
              <w:rFonts w:eastAsiaTheme="majorEastAsia" w:hint="eastAsia"/>
              <w:noProof/>
            </w:rPr>
            <w:t>ư</w:t>
          </w:r>
          <w:r w:rsidRPr="00734D88">
            <w:rPr>
              <w:rStyle w:val="Hyperlink"/>
              <w:rFonts w:eastAsiaTheme="majorEastAsia"/>
              <w:noProof/>
            </w:rPr>
            <w:t>ợc đồ phân chức năng (FDD)</w:t>
          </w:r>
          <w:r>
            <w:rPr>
              <w:noProof/>
              <w:webHidden/>
            </w:rPr>
            <w:tab/>
          </w:r>
          <w:r>
            <w:rPr>
              <w:noProof/>
              <w:webHidden/>
            </w:rPr>
            <w:fldChar w:fldCharType="begin"/>
          </w:r>
          <w:r>
            <w:rPr>
              <w:noProof/>
              <w:webHidden/>
            </w:rPr>
            <w:instrText xml:space="preserve"> PAGEREF _Toc515369174 \h </w:instrText>
          </w:r>
          <w:r>
            <w:rPr>
              <w:noProof/>
              <w:webHidden/>
            </w:rPr>
          </w:r>
          <w:r>
            <w:rPr>
              <w:noProof/>
              <w:webHidden/>
            </w:rPr>
            <w:fldChar w:fldCharType="separate"/>
          </w:r>
          <w:r>
            <w:rPr>
              <w:noProof/>
              <w:webHidden/>
            </w:rPr>
            <w:t>7</w:t>
          </w:r>
          <w:r>
            <w:rPr>
              <w:noProof/>
              <w:webHidden/>
            </w:rPr>
            <w:fldChar w:fldCharType="end"/>
          </w:r>
          <w:r w:rsidRPr="00734D88">
            <w:rPr>
              <w:rStyle w:val="Hyperlink"/>
              <w:rFonts w:eastAsiaTheme="majorEastAsia"/>
              <w:noProof/>
            </w:rPr>
            <w:fldChar w:fldCharType="end"/>
          </w:r>
        </w:p>
        <w:p w14:paraId="3ECBB4CA" w14:textId="74BF6D0E"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"_Toc515369175"</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1.1 L</w:t>
          </w:r>
          <w:r w:rsidRPr="00734D88">
            <w:rPr>
              <w:rStyle w:val="Hyperlink"/>
              <w:rFonts w:eastAsiaTheme="majorEastAsia" w:hint="eastAsia"/>
              <w:noProof/>
            </w:rPr>
            <w:t>ư</w:t>
          </w:r>
          <w:r w:rsidRPr="00734D88">
            <w:rPr>
              <w:rStyle w:val="Hyperlink"/>
              <w:rFonts w:eastAsiaTheme="majorEastAsia"/>
              <w:noProof/>
            </w:rPr>
            <w:t>ợc đồ FDD</w:t>
          </w:r>
          <w:r>
            <w:rPr>
              <w:noProof/>
              <w:webHidden/>
            </w:rPr>
            <w:tab/>
          </w:r>
          <w:r>
            <w:rPr>
              <w:noProof/>
              <w:webHidden/>
            </w:rPr>
            <w:fldChar w:fldCharType="begin"/>
          </w:r>
          <w:r>
            <w:rPr>
              <w:noProof/>
              <w:webHidden/>
            </w:rPr>
            <w:instrText xml:space="preserve"> PAGEREF _Toc515369175 \h </w:instrText>
          </w:r>
          <w:r>
            <w:rPr>
              <w:noProof/>
              <w:webHidden/>
            </w:rPr>
          </w:r>
          <w:r>
            <w:rPr>
              <w:noProof/>
              <w:webHidden/>
            </w:rPr>
            <w:fldChar w:fldCharType="separate"/>
          </w:r>
          <w:r>
            <w:rPr>
              <w:noProof/>
              <w:webHidden/>
            </w:rPr>
            <w:t>7</w:t>
          </w:r>
          <w:r>
            <w:rPr>
              <w:noProof/>
              <w:webHidden/>
            </w:rPr>
            <w:fldChar w:fldCharType="end"/>
          </w:r>
          <w:r w:rsidRPr="00734D88">
            <w:rPr>
              <w:rStyle w:val="Hyperlink"/>
              <w:rFonts w:eastAsiaTheme="majorEastAsia"/>
              <w:noProof/>
            </w:rPr>
            <w:fldChar w:fldCharType="end"/>
          </w:r>
        </w:p>
        <w:p w14:paraId="27E379BF" w14:textId="3F2ED336"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"_Toc515369176"</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1.2 Bảng gải thích/mô tả các chức năng</w:t>
          </w:r>
          <w:r>
            <w:rPr>
              <w:noProof/>
              <w:webHidden/>
            </w:rPr>
            <w:tab/>
          </w:r>
          <w:r>
            <w:rPr>
              <w:noProof/>
              <w:webHidden/>
            </w:rPr>
            <w:fldChar w:fldCharType="begin"/>
          </w:r>
          <w:r>
            <w:rPr>
              <w:noProof/>
              <w:webHidden/>
            </w:rPr>
            <w:instrText xml:space="preserve"> PAGEREF _Toc515369176 \h </w:instrText>
          </w:r>
          <w:r>
            <w:rPr>
              <w:noProof/>
              <w:webHidden/>
            </w:rPr>
          </w:r>
          <w:r>
            <w:rPr>
              <w:noProof/>
              <w:webHidden/>
            </w:rPr>
            <w:fldChar w:fldCharType="separate"/>
          </w:r>
          <w:r>
            <w:rPr>
              <w:noProof/>
              <w:webHidden/>
            </w:rPr>
            <w:t>9</w:t>
          </w:r>
          <w:r>
            <w:rPr>
              <w:noProof/>
              <w:webHidden/>
            </w:rPr>
            <w:fldChar w:fldCharType="end"/>
          </w:r>
          <w:r w:rsidRPr="00734D88">
            <w:rPr>
              <w:rStyle w:val="Hyperlink"/>
              <w:rFonts w:eastAsiaTheme="majorEastAsia"/>
              <w:noProof/>
            </w:rPr>
            <w:fldChar w:fldCharType="end"/>
          </w:r>
        </w:p>
        <w:p w14:paraId="5CC253C6" w14:textId="2DFF08CD" w:rsidR="0045279F" w:rsidRDefault="0045279F">
          <w:pPr>
            <w:pStyle w:val="TOC2"/>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"_Toc515369177"</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2. Đặc tả và Mô hình hóa nghiệp vụ (DFD Model)</w:t>
          </w:r>
          <w:r>
            <w:rPr>
              <w:noProof/>
              <w:webHidden/>
            </w:rPr>
            <w:tab/>
          </w:r>
          <w:r>
            <w:rPr>
              <w:noProof/>
              <w:webHidden/>
            </w:rPr>
            <w:fldChar w:fldCharType="begin"/>
          </w:r>
          <w:r>
            <w:rPr>
              <w:noProof/>
              <w:webHidden/>
            </w:rPr>
            <w:instrText xml:space="preserve"> PAGEREF _Toc515369177 \h </w:instrText>
          </w:r>
          <w:r>
            <w:rPr>
              <w:noProof/>
              <w:webHidden/>
            </w:rPr>
          </w:r>
          <w:r>
            <w:rPr>
              <w:noProof/>
              <w:webHidden/>
            </w:rPr>
            <w:fldChar w:fldCharType="separate"/>
          </w:r>
          <w:r>
            <w:rPr>
              <w:noProof/>
              <w:webHidden/>
            </w:rPr>
            <w:t>10</w:t>
          </w:r>
          <w:r>
            <w:rPr>
              <w:noProof/>
              <w:webHidden/>
            </w:rPr>
            <w:fldChar w:fldCharType="end"/>
          </w:r>
          <w:r w:rsidRPr="00734D88">
            <w:rPr>
              <w:rStyle w:val="Hyperlink"/>
              <w:rFonts w:eastAsiaTheme="majorEastAsia"/>
              <w:noProof/>
            </w:rPr>
            <w:fldChar w:fldCharType="end"/>
          </w:r>
        </w:p>
        <w:p w14:paraId="2614C665" w14:textId="7D88D2FD" w:rsidR="0045279F" w:rsidRDefault="0045279F">
          <w:pPr>
            <w:pStyle w:val="TOC1"/>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"_Toc515369178"</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Ch</w:t>
          </w:r>
          <w:r w:rsidRPr="00734D88">
            <w:rPr>
              <w:rStyle w:val="Hyperlink"/>
              <w:rFonts w:eastAsiaTheme="majorEastAsia" w:hint="eastAsia"/>
              <w:noProof/>
            </w:rPr>
            <w:t>ươ</w:t>
          </w:r>
          <w:r w:rsidRPr="00734D88">
            <w:rPr>
              <w:rStyle w:val="Hyperlink"/>
              <w:rFonts w:eastAsiaTheme="majorEastAsia"/>
              <w:noProof/>
            </w:rPr>
            <w:t>ng 3: Thiết kế</w:t>
          </w:r>
          <w:r>
            <w:rPr>
              <w:noProof/>
              <w:webHidden/>
            </w:rPr>
            <w:tab/>
          </w:r>
          <w:r>
            <w:rPr>
              <w:noProof/>
              <w:webHidden/>
            </w:rPr>
            <w:fldChar w:fldCharType="begin"/>
          </w:r>
          <w:r>
            <w:rPr>
              <w:noProof/>
              <w:webHidden/>
            </w:rPr>
            <w:instrText xml:space="preserve"> PAGEREF _Toc515369178 \h </w:instrText>
          </w:r>
          <w:r>
            <w:rPr>
              <w:noProof/>
              <w:webHidden/>
            </w:rPr>
          </w:r>
          <w:r>
            <w:rPr>
              <w:noProof/>
              <w:webHidden/>
            </w:rPr>
            <w:fldChar w:fldCharType="separate"/>
          </w:r>
          <w:r>
            <w:rPr>
              <w:noProof/>
              <w:webHidden/>
            </w:rPr>
            <w:t>14</w:t>
          </w:r>
          <w:r>
            <w:rPr>
              <w:noProof/>
              <w:webHidden/>
            </w:rPr>
            <w:fldChar w:fldCharType="end"/>
          </w:r>
          <w:r w:rsidRPr="00734D88">
            <w:rPr>
              <w:rStyle w:val="Hyperlink"/>
              <w:rFonts w:eastAsiaTheme="majorEastAsia"/>
              <w:noProof/>
            </w:rPr>
            <w:fldChar w:fldCharType="end"/>
          </w:r>
        </w:p>
        <w:p w14:paraId="060BE703" w14:textId="695C236A" w:rsidR="0045279F" w:rsidRDefault="0045279F">
          <w:pPr>
            <w:pStyle w:val="TOC2"/>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"_Toc515369179"</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1. Thiết kế giao diện</w:t>
          </w:r>
          <w:r>
            <w:rPr>
              <w:noProof/>
              <w:webHidden/>
            </w:rPr>
            <w:tab/>
          </w:r>
          <w:r>
            <w:rPr>
              <w:noProof/>
              <w:webHidden/>
            </w:rPr>
            <w:fldChar w:fldCharType="begin"/>
          </w:r>
          <w:r>
            <w:rPr>
              <w:noProof/>
              <w:webHidden/>
            </w:rPr>
            <w:instrText xml:space="preserve"> PAGEREF _Toc515369179 \h </w:instrText>
          </w:r>
          <w:r>
            <w:rPr>
              <w:noProof/>
              <w:webHidden/>
            </w:rPr>
          </w:r>
          <w:r>
            <w:rPr>
              <w:noProof/>
              <w:webHidden/>
            </w:rPr>
            <w:fldChar w:fldCharType="separate"/>
          </w:r>
          <w:r>
            <w:rPr>
              <w:noProof/>
              <w:webHidden/>
            </w:rPr>
            <w:t>14</w:t>
          </w:r>
          <w:r>
            <w:rPr>
              <w:noProof/>
              <w:webHidden/>
            </w:rPr>
            <w:fldChar w:fldCharType="end"/>
          </w:r>
          <w:r w:rsidRPr="00734D88">
            <w:rPr>
              <w:rStyle w:val="Hyperlink"/>
              <w:rFonts w:eastAsiaTheme="majorEastAsia"/>
              <w:noProof/>
            </w:rPr>
            <w:fldChar w:fldCharType="end"/>
          </w:r>
        </w:p>
        <w:p w14:paraId="11AA1B29" w14:textId="4B215611"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"_Toc515369180"</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1.1 S</w:t>
          </w:r>
          <w:r w:rsidRPr="00734D88">
            <w:rPr>
              <w:rStyle w:val="Hyperlink"/>
              <w:rFonts w:eastAsiaTheme="majorEastAsia" w:hint="eastAsia"/>
              <w:noProof/>
            </w:rPr>
            <w:t>ơ</w:t>
          </w:r>
          <w:r w:rsidRPr="00734D88">
            <w:rPr>
              <w:rStyle w:val="Hyperlink"/>
              <w:rFonts w:eastAsiaTheme="majorEastAsia"/>
              <w:noProof/>
            </w:rPr>
            <w:t xml:space="preserve"> đồ liên kết màn hình</w:t>
          </w:r>
          <w:r>
            <w:rPr>
              <w:noProof/>
              <w:webHidden/>
            </w:rPr>
            <w:tab/>
          </w:r>
          <w:r>
            <w:rPr>
              <w:noProof/>
              <w:webHidden/>
            </w:rPr>
            <w:fldChar w:fldCharType="begin"/>
          </w:r>
          <w:r>
            <w:rPr>
              <w:noProof/>
              <w:webHidden/>
            </w:rPr>
            <w:instrText xml:space="preserve"> PAGEREF _Toc515369180 \h </w:instrText>
          </w:r>
          <w:r>
            <w:rPr>
              <w:noProof/>
              <w:webHidden/>
            </w:rPr>
          </w:r>
          <w:r>
            <w:rPr>
              <w:noProof/>
              <w:webHidden/>
            </w:rPr>
            <w:fldChar w:fldCharType="separate"/>
          </w:r>
          <w:r>
            <w:rPr>
              <w:noProof/>
              <w:webHidden/>
            </w:rPr>
            <w:t>14</w:t>
          </w:r>
          <w:r>
            <w:rPr>
              <w:noProof/>
              <w:webHidden/>
            </w:rPr>
            <w:fldChar w:fldCharType="end"/>
          </w:r>
          <w:r w:rsidRPr="00734D88">
            <w:rPr>
              <w:rStyle w:val="Hyperlink"/>
              <w:rFonts w:eastAsiaTheme="majorEastAsia"/>
              <w:noProof/>
            </w:rPr>
            <w:fldChar w:fldCharType="end"/>
          </w:r>
        </w:p>
        <w:p w14:paraId="45E0A8CB" w14:textId="17E6EDE4"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"_Toc515369181"</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1.2 Danh sách màn hình &amp; mô tả chức năng từng màn hình</w:t>
          </w:r>
          <w:r>
            <w:rPr>
              <w:noProof/>
              <w:webHidden/>
            </w:rPr>
            <w:tab/>
          </w:r>
          <w:r>
            <w:rPr>
              <w:noProof/>
              <w:webHidden/>
            </w:rPr>
            <w:fldChar w:fldCharType="begin"/>
          </w:r>
          <w:r>
            <w:rPr>
              <w:noProof/>
              <w:webHidden/>
            </w:rPr>
            <w:instrText xml:space="preserve"> PAGEREF _Toc515369181 \h </w:instrText>
          </w:r>
          <w:r>
            <w:rPr>
              <w:noProof/>
              <w:webHidden/>
            </w:rPr>
          </w:r>
          <w:r>
            <w:rPr>
              <w:noProof/>
              <w:webHidden/>
            </w:rPr>
            <w:fldChar w:fldCharType="separate"/>
          </w:r>
          <w:r>
            <w:rPr>
              <w:noProof/>
              <w:webHidden/>
            </w:rPr>
            <w:t>15</w:t>
          </w:r>
          <w:r>
            <w:rPr>
              <w:noProof/>
              <w:webHidden/>
            </w:rPr>
            <w:fldChar w:fldCharType="end"/>
          </w:r>
          <w:r w:rsidRPr="00734D88">
            <w:rPr>
              <w:rStyle w:val="Hyperlink"/>
              <w:rFonts w:eastAsiaTheme="majorEastAsia"/>
              <w:noProof/>
            </w:rPr>
            <w:fldChar w:fldCharType="end"/>
          </w:r>
        </w:p>
        <w:p w14:paraId="56B856BA" w14:textId="43C03E23"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"_Toc515369182"</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1.3 Mô tả xử lý sự kiện từng màn hình</w:t>
          </w:r>
          <w:r>
            <w:rPr>
              <w:noProof/>
              <w:webHidden/>
            </w:rPr>
            <w:tab/>
          </w:r>
          <w:r>
            <w:rPr>
              <w:noProof/>
              <w:webHidden/>
            </w:rPr>
            <w:fldChar w:fldCharType="begin"/>
          </w:r>
          <w:r>
            <w:rPr>
              <w:noProof/>
              <w:webHidden/>
            </w:rPr>
            <w:instrText xml:space="preserve"> PAGEREF _Toc515369182 \h </w:instrText>
          </w:r>
          <w:r>
            <w:rPr>
              <w:noProof/>
              <w:webHidden/>
            </w:rPr>
          </w:r>
          <w:r>
            <w:rPr>
              <w:noProof/>
              <w:webHidden/>
            </w:rPr>
            <w:fldChar w:fldCharType="separate"/>
          </w:r>
          <w:r>
            <w:rPr>
              <w:noProof/>
              <w:webHidden/>
            </w:rPr>
            <w:t>18</w:t>
          </w:r>
          <w:r>
            <w:rPr>
              <w:noProof/>
              <w:webHidden/>
            </w:rPr>
            <w:fldChar w:fldCharType="end"/>
          </w:r>
          <w:r w:rsidRPr="00734D88">
            <w:rPr>
              <w:rStyle w:val="Hyperlink"/>
              <w:rFonts w:eastAsiaTheme="majorEastAsia"/>
              <w:noProof/>
            </w:rPr>
            <w:fldChar w:fldCharType="end"/>
          </w:r>
        </w:p>
        <w:p w14:paraId="78E3F562" w14:textId="47804726"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"_Toc515369183"</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2. Thiết kế xử lý {Danh sách các xử lý &amp; thuật giải}</w:t>
          </w:r>
          <w:r>
            <w:rPr>
              <w:noProof/>
              <w:webHidden/>
            </w:rPr>
            <w:tab/>
          </w:r>
          <w:r>
            <w:rPr>
              <w:noProof/>
              <w:webHidden/>
            </w:rPr>
            <w:fldChar w:fldCharType="begin"/>
          </w:r>
          <w:r>
            <w:rPr>
              <w:noProof/>
              <w:webHidden/>
            </w:rPr>
            <w:instrText xml:space="preserve"> PAGEREF _Toc515369183 \h </w:instrText>
          </w:r>
          <w:r>
            <w:rPr>
              <w:noProof/>
              <w:webHidden/>
            </w:rPr>
          </w:r>
          <w:r>
            <w:rPr>
              <w:noProof/>
              <w:webHidden/>
            </w:rPr>
            <w:fldChar w:fldCharType="separate"/>
          </w:r>
          <w:r>
            <w:rPr>
              <w:noProof/>
              <w:webHidden/>
            </w:rPr>
            <w:t>19</w:t>
          </w:r>
          <w:r>
            <w:rPr>
              <w:noProof/>
              <w:webHidden/>
            </w:rPr>
            <w:fldChar w:fldCharType="end"/>
          </w:r>
          <w:r w:rsidRPr="00734D88">
            <w:rPr>
              <w:rStyle w:val="Hyperlink"/>
              <w:rFonts w:eastAsiaTheme="majorEastAsia"/>
              <w:noProof/>
            </w:rPr>
            <w:fldChar w:fldCharType="end"/>
          </w:r>
        </w:p>
        <w:p w14:paraId="5C49AC4F" w14:textId="57283278"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"_Toc515369184"</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3. Thiết kế dữ liệu (RD – Relationship Diagram – Mô hình quan hệ) Mô hình quan hệ:</w:t>
          </w:r>
          <w:r>
            <w:rPr>
              <w:noProof/>
              <w:webHidden/>
            </w:rPr>
            <w:tab/>
          </w:r>
          <w:r>
            <w:rPr>
              <w:noProof/>
              <w:webHidden/>
            </w:rPr>
            <w:fldChar w:fldCharType="begin"/>
          </w:r>
          <w:r>
            <w:rPr>
              <w:noProof/>
              <w:webHidden/>
            </w:rPr>
            <w:instrText xml:space="preserve"> PAGEREF _Toc515369184 \h </w:instrText>
          </w:r>
          <w:r>
            <w:rPr>
              <w:noProof/>
              <w:webHidden/>
            </w:rPr>
          </w:r>
          <w:r>
            <w:rPr>
              <w:noProof/>
              <w:webHidden/>
            </w:rPr>
            <w:fldChar w:fldCharType="separate"/>
          </w:r>
          <w:r>
            <w:rPr>
              <w:noProof/>
              <w:webHidden/>
            </w:rPr>
            <w:t>19</w:t>
          </w:r>
          <w:r>
            <w:rPr>
              <w:noProof/>
              <w:webHidden/>
            </w:rPr>
            <w:fldChar w:fldCharType="end"/>
          </w:r>
          <w:r w:rsidRPr="00734D88">
            <w:rPr>
              <w:rStyle w:val="Hyperlink"/>
              <w:rFonts w:eastAsiaTheme="majorEastAsia"/>
              <w:noProof/>
            </w:rPr>
            <w:fldChar w:fldCharType="end"/>
          </w:r>
        </w:p>
        <w:p w14:paraId="11642858" w14:textId="4A577299" w:rsidR="0045279F" w:rsidRDefault="0045279F">
          <w:pPr>
            <w:pStyle w:val="TOC3"/>
            <w:tabs>
              <w:tab w:val="right" w:leader="dot" w:pos="10790"/>
            </w:tabs>
            <w:rPr>
              <w:noProof/>
            </w:rPr>
          </w:pPr>
          <w:r w:rsidRPr="00734D88">
            <w:rPr>
              <w:rStyle w:val="Hyperlink"/>
              <w:rFonts w:eastAsiaTheme="majorEastAsia"/>
              <w:noProof/>
            </w:rPr>
            <w:fldChar w:fldCharType="begin"/>
          </w:r>
          <w:r w:rsidRPr="00734D88">
            <w:rPr>
              <w:rStyle w:val="Hyperlink"/>
              <w:rFonts w:eastAsiaTheme="majorEastAsia"/>
              <w:noProof/>
            </w:rPr>
            <w:instrText xml:space="preserve"> </w:instrText>
          </w:r>
          <w:r>
            <w:rPr>
              <w:noProof/>
            </w:rPr>
            <w:instrText>HYPERLINK \l "_Toc515369185"</w:instrText>
          </w:r>
          <w:r w:rsidRPr="00734D88">
            <w:rPr>
              <w:rStyle w:val="Hyperlink"/>
              <w:rFonts w:eastAsiaTheme="majorEastAsia"/>
              <w:noProof/>
            </w:rPr>
            <w:instrText xml:space="preserve"> </w:instrText>
          </w:r>
          <w:r w:rsidRPr="00734D88">
            <w:rPr>
              <w:rStyle w:val="Hyperlink"/>
              <w:rFonts w:eastAsiaTheme="majorEastAsia"/>
              <w:noProof/>
            </w:rPr>
            <w:fldChar w:fldCharType="separate"/>
          </w:r>
          <w:r w:rsidRPr="00734D88">
            <w:rPr>
              <w:rStyle w:val="Hyperlink"/>
              <w:rFonts w:eastAsiaTheme="majorEastAsia"/>
              <w:noProof/>
            </w:rPr>
            <w:t>4. Thiết kế kiến trúc</w:t>
          </w:r>
          <w:r>
            <w:rPr>
              <w:noProof/>
              <w:webHidden/>
            </w:rPr>
            <w:tab/>
          </w:r>
          <w:r>
            <w:rPr>
              <w:noProof/>
              <w:webHidden/>
            </w:rPr>
            <w:fldChar w:fldCharType="begin"/>
          </w:r>
          <w:r>
            <w:rPr>
              <w:noProof/>
              <w:webHidden/>
            </w:rPr>
            <w:instrText xml:space="preserve"> PAGEREF _Toc515369185 \h </w:instrText>
          </w:r>
          <w:r>
            <w:rPr>
              <w:noProof/>
              <w:webHidden/>
            </w:rPr>
          </w:r>
          <w:r>
            <w:rPr>
              <w:noProof/>
              <w:webHidden/>
            </w:rPr>
            <w:fldChar w:fldCharType="separate"/>
          </w:r>
          <w:r>
            <w:rPr>
              <w:noProof/>
              <w:webHidden/>
            </w:rPr>
            <w:t>20</w:t>
          </w:r>
          <w:r>
            <w:rPr>
              <w:noProof/>
              <w:webHidden/>
            </w:rPr>
            <w:fldChar w:fldCharType="end"/>
          </w:r>
          <w:r w:rsidRPr="00734D88">
            <w:rPr>
              <w:rStyle w:val="Hyperlink"/>
              <w:rFonts w:eastAsiaTheme="majorEastAsia"/>
              <w:noProof/>
            </w:rPr>
            <w:fldChar w:fldCharType="end"/>
          </w:r>
        </w:p>
        <w:p w14:paraId="725F08FD" w14:textId="17D42330" w:rsidR="0045279F" w:rsidRDefault="0045279F">
          <w:pPr>
            <w:rPr>
              <w:ins w:id="179" w:author="Trần Công Tiến" w:date="2018-05-29T14:57:00Z"/>
            </w:rPr>
          </w:pPr>
          <w:ins w:id="180" w:author="Trần Công Tiến" w:date="2018-05-29T14:57:00Z">
            <w:r>
              <w:rPr>
                <w:b/>
                <w:bCs/>
                <w:noProof/>
              </w:rPr>
              <w:fldChar w:fldCharType="end"/>
            </w:r>
          </w:ins>
        </w:p>
        <w:customXmlInsRangeStart w:id="181" w:author="Trần Công Tiến" w:date="2018-05-29T14:57:00Z"/>
      </w:sdtContent>
    </w:sdt>
    <w:customXmlInsRangeEnd w:id="181"/>
    <w:p w14:paraId="0EB7E424" w14:textId="48240549" w:rsidR="005035B1" w:rsidRDefault="005035B1">
      <w:pPr>
        <w:spacing w:after="160" w:line="259" w:lineRule="auto"/>
        <w:rPr>
          <w:ins w:id="182" w:author="Trần Công Tiến" w:date="2018-05-29T14:56:00Z"/>
          <w:noProof/>
        </w:rPr>
      </w:pPr>
    </w:p>
    <w:p w14:paraId="0DD29712" w14:textId="77777777" w:rsidR="00C80A79" w:rsidRPr="0046749C" w:rsidRDefault="00C80A79">
      <w:pPr>
        <w:spacing w:line="360" w:lineRule="auto"/>
        <w:jc w:val="center"/>
        <w:rPr>
          <w:ins w:id="183" w:author="Trần Công Tiến" w:date="2018-05-28T20:34:00Z"/>
          <w:noProof/>
          <w:rPrChange w:id="184" w:author="Trần Công Tiến" w:date="2018-05-29T10:29:00Z">
            <w:rPr>
              <w:ins w:id="185" w:author="Trần Công Tiến" w:date="2018-05-28T20:34:00Z"/>
            </w:rPr>
          </w:rPrChange>
        </w:rPr>
        <w:pPrChange w:id="186" w:author="Trần Công Tiến" w:date="2018-05-28T20:33:00Z">
          <w:pPr>
            <w:jc w:val="center"/>
          </w:pPr>
        </w:pPrChange>
      </w:pPr>
    </w:p>
    <w:p w14:paraId="3E9EC05B" w14:textId="320515A0" w:rsidR="00C65BB0" w:rsidRPr="0046749C" w:rsidDel="00C80A79" w:rsidRDefault="007E56BA">
      <w:pPr>
        <w:spacing w:line="360" w:lineRule="auto"/>
        <w:jc w:val="center"/>
        <w:rPr>
          <w:del w:id="187" w:author="Trần Công Tiến" w:date="2018-05-28T20:38:00Z"/>
          <w:noProof/>
          <w:rPrChange w:id="188" w:author="Trần Công Tiến" w:date="2018-05-29T10:29:00Z">
            <w:rPr>
              <w:del w:id="189" w:author="Trần Công Tiến" w:date="2018-05-28T20:38:00Z"/>
            </w:rPr>
          </w:rPrChange>
        </w:rPr>
        <w:pPrChange w:id="190" w:author="Trần Công Tiến" w:date="2018-05-28T20:33:00Z">
          <w:pPr>
            <w:jc w:val="center"/>
          </w:pPr>
        </w:pPrChange>
      </w:pPr>
      <w:del w:id="191" w:author="Trần Công Tiến" w:date="2018-05-28T20:38:00Z">
        <w:r w:rsidRPr="0046749C" w:rsidDel="00C80A79">
          <w:rPr>
            <w:noProof/>
            <w:sz w:val="24"/>
            <w:szCs w:val="24"/>
            <w:rPrChange w:id="192" w:author="Trần Công Tiến" w:date="2018-05-29T10:29:00Z">
              <w:rPr>
                <w:sz w:val="40"/>
                <w:szCs w:val="40"/>
              </w:rPr>
            </w:rPrChange>
          </w:rPr>
          <w:delText>Đồ án cu</w:delText>
        </w:r>
        <w:r w:rsidRPr="0046749C" w:rsidDel="00C80A79">
          <w:rPr>
            <w:noProof/>
            <w:sz w:val="24"/>
            <w:rPrChange w:id="193" w:author="Trần Công Tiến" w:date="2018-05-29T10:29:00Z">
              <w:rPr>
                <w:sz w:val="40"/>
              </w:rPr>
            </w:rPrChange>
          </w:rPr>
          <w:delText>ối kỳ</w:delText>
        </w:r>
      </w:del>
    </w:p>
    <w:p w14:paraId="6B4631A8" w14:textId="3554796E" w:rsidR="007E56BA" w:rsidRPr="0046749C" w:rsidDel="00C80A79" w:rsidRDefault="007E56BA">
      <w:pPr>
        <w:jc w:val="center"/>
        <w:rPr>
          <w:del w:id="194" w:author="Trần Công Tiến" w:date="2018-05-28T20:38:00Z"/>
          <w:rFonts w:ascii="Arial" w:hAnsi="Arial" w:cs="Arial"/>
          <w:noProof/>
          <w:sz w:val="40"/>
          <w:szCs w:val="40"/>
          <w:rPrChange w:id="195" w:author="Trần Công Tiến" w:date="2018-05-29T10:29:00Z">
            <w:rPr>
              <w:del w:id="196" w:author="Trần Công Tiến" w:date="2018-05-28T20:38:00Z"/>
            </w:rPr>
          </w:rPrChange>
        </w:rPr>
      </w:pPr>
      <w:del w:id="197" w:author="Trần Công Tiến" w:date="2018-05-28T20:38:00Z">
        <w:r w:rsidRPr="0046749C" w:rsidDel="00C80A79">
          <w:rPr>
            <w:rFonts w:ascii="Arial" w:hAnsi="Arial" w:cs="Arial"/>
            <w:noProof/>
            <w:sz w:val="40"/>
            <w:szCs w:val="40"/>
            <w:rPrChange w:id="198" w:author="Trần Công Tiến" w:date="2018-05-29T10:29:00Z">
              <w:rPr>
                <w:sz w:val="40"/>
                <w:szCs w:val="40"/>
              </w:rPr>
            </w:rPrChange>
          </w:rPr>
          <w:delText>[</w:delText>
        </w:r>
      </w:del>
      <w:ins w:id="199" w:author="Microsoft Office User" w:date="2018-03-27T23:36:00Z">
        <w:del w:id="200" w:author="Trần Công Tiến" w:date="2018-05-28T20:38:00Z">
          <w:r w:rsidR="00491339" w:rsidRPr="0046749C" w:rsidDel="00C80A79">
            <w:rPr>
              <w:rFonts w:ascii="Arial" w:hAnsi="Arial" w:cs="Arial"/>
              <w:noProof/>
              <w:sz w:val="40"/>
              <w:szCs w:val="40"/>
              <w:rPrChange w:id="201" w:author="Trần Công Tiến" w:date="2018-05-29T10:29:00Z">
                <w:rPr>
                  <w:sz w:val="40"/>
                  <w:szCs w:val="40"/>
                </w:rPr>
              </w:rPrChange>
            </w:rPr>
            <w:delText xml:space="preserve">  </w:delText>
          </w:r>
        </w:del>
      </w:ins>
      <w:del w:id="202" w:author="Trần Công Tiến" w:date="2018-03-27T00:43:00Z">
        <w:r w:rsidRPr="0046749C" w:rsidDel="62BD9471">
          <w:rPr>
            <w:rFonts w:ascii="Arial" w:hAnsi="Arial" w:cs="Arial"/>
            <w:noProof/>
            <w:sz w:val="40"/>
            <w:rPrChange w:id="203" w:author="Trần Công Tiến" w:date="2018-05-29T10:29:00Z">
              <w:rPr>
                <w:sz w:val="40"/>
              </w:rPr>
            </w:rPrChange>
          </w:rPr>
          <w:delText>Tên Đồ án</w:delText>
        </w:r>
      </w:del>
      <w:del w:id="204" w:author="Trần Công Tiến" w:date="2018-05-28T20:38:00Z">
        <w:r w:rsidRPr="0046749C" w:rsidDel="00C80A79">
          <w:rPr>
            <w:rFonts w:ascii="Arial" w:hAnsi="Arial" w:cs="Arial"/>
            <w:noProof/>
            <w:sz w:val="40"/>
            <w:szCs w:val="40"/>
            <w:rPrChange w:id="205" w:author="Trần Công Tiến" w:date="2018-05-29T10:29:00Z">
              <w:rPr>
                <w:sz w:val="40"/>
                <w:szCs w:val="40"/>
              </w:rPr>
            </w:rPrChange>
          </w:rPr>
          <w:delText>]</w:delText>
        </w:r>
      </w:del>
    </w:p>
    <w:p w14:paraId="1CCD2EF5" w14:textId="62F3D1D9" w:rsidR="00704AD5" w:rsidRPr="0046749C" w:rsidDel="00C80A79" w:rsidRDefault="008854BF">
      <w:pPr>
        <w:rPr>
          <w:del w:id="206" w:author="Trần Công Tiến" w:date="2018-05-28T20:38:00Z"/>
          <w:rFonts w:ascii="Arial" w:hAnsi="Arial" w:cs="Arial"/>
          <w:b/>
          <w:bCs/>
          <w:noProof/>
          <w:sz w:val="28"/>
          <w:szCs w:val="28"/>
          <w:rPrChange w:id="207" w:author="Trần Công Tiến" w:date="2018-05-29T10:29:00Z">
            <w:rPr>
              <w:del w:id="208" w:author="Trần Công Tiến" w:date="2018-05-28T20:38:00Z"/>
            </w:rPr>
          </w:rPrChange>
        </w:rPr>
      </w:pPr>
      <w:ins w:id="209" w:author="Hoan Ng" w:date="2017-03-20T21:30:00Z">
        <w:del w:id="210" w:author="Trần Công Tiến" w:date="2018-05-28T20:38:00Z">
          <w:r w:rsidRPr="0046749C" w:rsidDel="00C80A79">
            <w:rPr>
              <w:rFonts w:ascii="Arial" w:hAnsi="Arial" w:cs="Arial"/>
              <w:b/>
              <w:bCs/>
              <w:noProof/>
              <w:sz w:val="28"/>
              <w:szCs w:val="28"/>
              <w:rPrChange w:id="211" w:author="Trần Công Tiến" w:date="2018-05-29T10:29:00Z">
                <w:rPr>
                  <w:b/>
                </w:rPr>
              </w:rPrChange>
            </w:rPr>
            <w:delText>Phân công công việc &amp; tiến độ</w:delText>
          </w:r>
        </w:del>
      </w:ins>
      <w:ins w:id="212" w:author="Hoan Ng" w:date="2017-03-20T22:03:00Z">
        <w:del w:id="213" w:author="Trần Công Tiến" w:date="2018-05-28T20:38:00Z">
          <w:r w:rsidR="00704AD5" w:rsidRPr="0046749C" w:rsidDel="00C80A79">
            <w:rPr>
              <w:rFonts w:ascii="Arial" w:hAnsi="Arial" w:cs="Arial"/>
              <w:noProof/>
              <w:rPrChange w:id="214" w:author="Trần Công Tiến" w:date="2018-05-29T10:29:00Z">
                <w:rPr/>
              </w:rPrChange>
            </w:rPr>
            <w:fldChar w:fldCharType="begin"/>
          </w:r>
          <w:r w:rsidR="00704AD5" w:rsidRPr="0046749C" w:rsidDel="00C80A79">
            <w:rPr>
              <w:rFonts w:ascii="Arial" w:hAnsi="Arial" w:cs="Arial"/>
              <w:noProof/>
              <w:rPrChange w:id="215" w:author="Trần Công Tiến" w:date="2018-05-29T10:29:00Z">
                <w:rPr/>
              </w:rPrChange>
            </w:rPr>
            <w:delInstrText xml:space="preserve"> LINK Excel.Sheet.12 "Book1" "Sheet1!R3C3:R41C8" \a \f 4 \h </w:delInstrText>
          </w:r>
          <w:r w:rsidR="00704AD5" w:rsidRPr="0046749C" w:rsidDel="00C80A79">
            <w:rPr>
              <w:rFonts w:ascii="Arial" w:hAnsi="Arial" w:cs="Arial"/>
              <w:noProof/>
              <w:rPrChange w:id="216" w:author="Trần Công Tiến" w:date="2018-05-29T10:29:00Z">
                <w:rPr>
                  <w:b/>
                </w:rPr>
              </w:rPrChange>
            </w:rPr>
            <w:fldChar w:fldCharType="separate"/>
          </w:r>
        </w:del>
      </w:ins>
    </w:p>
    <w:p w14:paraId="08ED6E8A" w14:textId="5AB8FB7B" w:rsidR="005F3BAC" w:rsidRPr="0046749C" w:rsidDel="00C80A79" w:rsidRDefault="00704AD5">
      <w:pPr>
        <w:rPr>
          <w:ins w:id="217" w:author="Hoan Ng" w:date="2017-03-20T22:18:00Z"/>
          <w:del w:id="218" w:author="Trần Công Tiến" w:date="2018-05-28T20:38:00Z"/>
          <w:rFonts w:ascii="Arial" w:hAnsi="Arial" w:cs="Arial"/>
          <w:b/>
          <w:noProof/>
          <w:rPrChange w:id="219" w:author="Trần Công Tiến" w:date="2018-05-29T10:29:00Z">
            <w:rPr>
              <w:ins w:id="220" w:author="Hoan Ng" w:date="2017-03-20T22:18:00Z"/>
              <w:del w:id="221" w:author="Trần Công Tiến" w:date="2018-05-28T20:38:00Z"/>
              <w:b/>
            </w:rPr>
          </w:rPrChange>
        </w:rPr>
      </w:pPr>
      <w:ins w:id="222" w:author="Hoan Ng" w:date="2017-03-20T22:03:00Z">
        <w:del w:id="223" w:author="Trần Công Tiến" w:date="2018-05-28T20:38:00Z">
          <w:r w:rsidRPr="0046749C" w:rsidDel="00C80A79">
            <w:rPr>
              <w:rFonts w:ascii="Arial" w:hAnsi="Arial" w:cs="Arial"/>
              <w:b/>
              <w:noProof/>
              <w:rPrChange w:id="224" w:author="Trần Công Tiến" w:date="2018-05-29T10:29:00Z">
                <w:rPr>
                  <w:b/>
                </w:rPr>
              </w:rPrChange>
            </w:rPr>
            <w:fldChar w:fldCharType="end"/>
          </w:r>
        </w:del>
      </w:ins>
    </w:p>
    <w:tbl>
      <w:tblPr>
        <w:tblStyle w:val="TableGrid"/>
        <w:tblW w:w="0" w:type="auto"/>
        <w:jc w:val="center"/>
        <w:tblLook w:val="04A0" w:firstRow="1" w:lastRow="0" w:firstColumn="1" w:lastColumn="0" w:noHBand="0" w:noVBand="1"/>
        <w:tblPrChange w:id="225" w:author="Microsoft Office User" w:date="2018-03-27T23:36:00Z">
          <w:tblPr>
            <w:tblStyle w:val="TableGrid"/>
            <w:tblW w:w="0" w:type="auto"/>
            <w:tblLook w:val="04A0" w:firstRow="1" w:lastRow="0" w:firstColumn="1" w:lastColumn="0" w:noHBand="0" w:noVBand="1"/>
          </w:tblPr>
        </w:tblPrChange>
      </w:tblPr>
      <w:tblGrid>
        <w:gridCol w:w="985"/>
        <w:gridCol w:w="4702"/>
        <w:gridCol w:w="1203"/>
        <w:gridCol w:w="1067"/>
        <w:gridCol w:w="1203"/>
        <w:gridCol w:w="790"/>
        <w:tblGridChange w:id="226">
          <w:tblGrid>
            <w:gridCol w:w="985"/>
            <w:gridCol w:w="2746"/>
            <w:gridCol w:w="1956"/>
            <w:gridCol w:w="1027"/>
            <w:gridCol w:w="868"/>
            <w:gridCol w:w="978"/>
            <w:gridCol w:w="790"/>
          </w:tblGrid>
        </w:tblGridChange>
      </w:tblGrid>
      <w:tr w:rsidR="005F3BAC" w:rsidRPr="0046749C" w:rsidDel="00C80A79" w14:paraId="33F95CA8" w14:textId="2E8F56C6" w:rsidTr="00491339">
        <w:trPr>
          <w:trHeight w:val="600"/>
          <w:jc w:val="center"/>
          <w:ins w:id="227" w:author="Hoan Ng" w:date="2017-03-20T22:18:00Z"/>
          <w:del w:id="228" w:author="Trần Công Tiến" w:date="2018-05-28T20:38:00Z"/>
          <w:trPrChange w:id="229" w:author="Microsoft Office User" w:date="2018-03-27T23:36:00Z">
            <w:trPr>
              <w:trHeight w:val="600"/>
            </w:trPr>
          </w:trPrChange>
        </w:trPr>
        <w:tc>
          <w:tcPr>
            <w:tcW w:w="985" w:type="dxa"/>
            <w:hideMark/>
            <w:tcPrChange w:id="230" w:author="Microsoft Office User" w:date="2018-03-27T23:36:00Z">
              <w:tcPr>
                <w:tcW w:w="985" w:type="dxa"/>
                <w:hideMark/>
              </w:tcPr>
            </w:tcPrChange>
          </w:tcPr>
          <w:p w14:paraId="17B66A32" w14:textId="2BBA215A" w:rsidR="005F3BAC" w:rsidRPr="0046749C" w:rsidDel="00C80A79" w:rsidRDefault="005F3BAC">
            <w:pPr>
              <w:rPr>
                <w:ins w:id="231" w:author="Hoan Ng" w:date="2017-03-20T22:18:00Z"/>
                <w:del w:id="232" w:author="Trần Công Tiến" w:date="2018-05-28T20:38:00Z"/>
                <w:rFonts w:ascii="Arial" w:hAnsi="Arial" w:cs="Arial"/>
                <w:b/>
                <w:bCs/>
                <w:noProof/>
                <w:rPrChange w:id="233" w:author="Trần Công Tiến" w:date="2018-05-29T10:29:00Z">
                  <w:rPr>
                    <w:ins w:id="234" w:author="Hoan Ng" w:date="2017-03-20T22:18:00Z"/>
                    <w:del w:id="235" w:author="Trần Công Tiến" w:date="2018-05-28T20:38:00Z"/>
                  </w:rPr>
                </w:rPrChange>
              </w:rPr>
            </w:pPr>
            <w:ins w:id="236" w:author="Hoan Ng" w:date="2017-03-20T22:18:00Z">
              <w:del w:id="237" w:author="Trần Công Tiến" w:date="2018-05-28T20:38:00Z">
                <w:r w:rsidRPr="0046749C" w:rsidDel="00C80A79">
                  <w:rPr>
                    <w:rFonts w:ascii="Arial" w:hAnsi="Arial" w:cs="Arial"/>
                    <w:b/>
                    <w:bCs/>
                    <w:noProof/>
                    <w:rPrChange w:id="238" w:author="Trần Công Tiến" w:date="2018-05-29T10:29:00Z">
                      <w:rPr>
                        <w:b/>
                        <w:bCs/>
                      </w:rPr>
                    </w:rPrChange>
                  </w:rPr>
                  <w:delText>No.</w:delText>
                </w:r>
              </w:del>
            </w:ins>
          </w:p>
        </w:tc>
        <w:tc>
          <w:tcPr>
            <w:tcW w:w="4702" w:type="dxa"/>
            <w:hideMark/>
            <w:tcPrChange w:id="239" w:author="Microsoft Office User" w:date="2018-03-27T23:36:00Z">
              <w:tcPr>
                <w:tcW w:w="4702" w:type="dxa"/>
                <w:gridSpan w:val="2"/>
                <w:hideMark/>
              </w:tcPr>
            </w:tcPrChange>
          </w:tcPr>
          <w:p w14:paraId="4C14AD45" w14:textId="3AE64138" w:rsidR="005F3BAC" w:rsidRPr="0046749C" w:rsidDel="00C80A79" w:rsidRDefault="005F3BAC">
            <w:pPr>
              <w:rPr>
                <w:del w:id="240" w:author="Trần Công Tiến" w:date="2018-05-28T20:38:00Z"/>
                <w:rFonts w:ascii="Arial" w:hAnsi="Arial" w:cs="Arial"/>
                <w:b/>
                <w:bCs/>
                <w:noProof/>
                <w:rPrChange w:id="241" w:author="Trần Công Tiến" w:date="2018-05-29T10:29:00Z">
                  <w:rPr>
                    <w:del w:id="242" w:author="Trần Công Tiến" w:date="2018-05-28T20:38:00Z"/>
                  </w:rPr>
                </w:rPrChange>
              </w:rPr>
            </w:pPr>
            <w:ins w:id="243" w:author="Hoan Ng" w:date="2017-03-20T22:18:00Z">
              <w:del w:id="244" w:author="Trần Công Tiến" w:date="2018-05-28T20:38:00Z">
                <w:r w:rsidRPr="0046749C" w:rsidDel="00C80A79">
                  <w:rPr>
                    <w:rFonts w:ascii="Arial" w:hAnsi="Arial" w:cs="Arial"/>
                    <w:b/>
                    <w:bCs/>
                    <w:noProof/>
                    <w:rPrChange w:id="245" w:author="Trần Công Tiến" w:date="2018-05-29T10:29:00Z">
                      <w:rPr>
                        <w:b/>
                        <w:bCs/>
                      </w:rPr>
                    </w:rPrChange>
                  </w:rPr>
                  <w:delText>Công việc</w:delText>
                </w:r>
              </w:del>
            </w:ins>
          </w:p>
        </w:tc>
        <w:tc>
          <w:tcPr>
            <w:tcW w:w="1027" w:type="dxa"/>
            <w:hideMark/>
            <w:tcPrChange w:id="246" w:author="Microsoft Office User" w:date="2018-03-27T23:36:00Z">
              <w:tcPr>
                <w:tcW w:w="1027" w:type="dxa"/>
                <w:hideMark/>
              </w:tcPr>
            </w:tcPrChange>
          </w:tcPr>
          <w:p w14:paraId="5048173E" w14:textId="52A9040F" w:rsidR="005F3BAC" w:rsidRPr="0046749C" w:rsidDel="00C80A79" w:rsidRDefault="005F3BAC">
            <w:pPr>
              <w:rPr>
                <w:ins w:id="247" w:author="Hoan Ng" w:date="2017-03-20T22:18:00Z"/>
                <w:del w:id="248" w:author="Trần Công Tiến" w:date="2018-05-28T20:38:00Z"/>
                <w:rFonts w:ascii="Arial" w:hAnsi="Arial" w:cs="Arial"/>
                <w:b/>
                <w:bCs/>
                <w:noProof/>
                <w:rPrChange w:id="249" w:author="Trần Công Tiến" w:date="2018-05-29T10:29:00Z">
                  <w:rPr>
                    <w:ins w:id="250" w:author="Hoan Ng" w:date="2017-03-20T22:18:00Z"/>
                    <w:del w:id="251" w:author="Trần Công Tiến" w:date="2018-05-28T20:38:00Z"/>
                  </w:rPr>
                </w:rPrChange>
              </w:rPr>
            </w:pPr>
            <w:ins w:id="252" w:author="Hoan Ng" w:date="2017-03-20T22:18:00Z">
              <w:del w:id="253" w:author="Trần Công Tiến" w:date="2018-05-28T20:38:00Z">
                <w:r w:rsidRPr="0046749C" w:rsidDel="00C80A79">
                  <w:rPr>
                    <w:rFonts w:ascii="Arial" w:hAnsi="Arial" w:cs="Arial"/>
                    <w:b/>
                    <w:bCs/>
                    <w:noProof/>
                    <w:rPrChange w:id="254" w:author="Trần Công Tiến" w:date="2018-05-29T10:29:00Z">
                      <w:rPr>
                        <w:b/>
                        <w:bCs/>
                      </w:rPr>
                    </w:rPrChange>
                  </w:rPr>
                  <w:delText xml:space="preserve"> Duration (days)</w:delText>
                </w:r>
              </w:del>
            </w:ins>
          </w:p>
        </w:tc>
        <w:tc>
          <w:tcPr>
            <w:tcW w:w="868" w:type="dxa"/>
            <w:hideMark/>
            <w:tcPrChange w:id="255" w:author="Microsoft Office User" w:date="2018-03-27T23:36:00Z">
              <w:tcPr>
                <w:tcW w:w="868" w:type="dxa"/>
                <w:hideMark/>
              </w:tcPr>
            </w:tcPrChange>
          </w:tcPr>
          <w:p w14:paraId="78B083EE" w14:textId="59005566" w:rsidR="005F3BAC" w:rsidRPr="0046749C" w:rsidDel="00C80A79" w:rsidRDefault="005F3BAC">
            <w:pPr>
              <w:rPr>
                <w:ins w:id="256" w:author="Hoan Ng" w:date="2017-03-20T22:18:00Z"/>
                <w:del w:id="257" w:author="Trần Công Tiến" w:date="2018-05-28T20:38:00Z"/>
                <w:rFonts w:ascii="Arial" w:hAnsi="Arial" w:cs="Arial"/>
                <w:b/>
                <w:bCs/>
                <w:noProof/>
                <w:rPrChange w:id="258" w:author="Trần Công Tiến" w:date="2018-05-29T10:29:00Z">
                  <w:rPr>
                    <w:ins w:id="259" w:author="Hoan Ng" w:date="2017-03-20T22:18:00Z"/>
                    <w:del w:id="260" w:author="Trần Công Tiến" w:date="2018-05-28T20:38:00Z"/>
                  </w:rPr>
                </w:rPrChange>
              </w:rPr>
            </w:pPr>
            <w:ins w:id="261" w:author="Hoan Ng" w:date="2017-03-20T22:18:00Z">
              <w:del w:id="262" w:author="Trần Công Tiến" w:date="2018-05-28T20:38:00Z">
                <w:r w:rsidRPr="0046749C" w:rsidDel="00C80A79">
                  <w:rPr>
                    <w:rFonts w:ascii="Arial" w:hAnsi="Arial" w:cs="Arial"/>
                    <w:b/>
                    <w:bCs/>
                    <w:noProof/>
                    <w:rPrChange w:id="263" w:author="Trần Công Tiến" w:date="2018-05-29T10:29:00Z">
                      <w:rPr>
                        <w:b/>
                        <w:bCs/>
                      </w:rPr>
                    </w:rPrChange>
                  </w:rPr>
                  <w:delText>Assign To</w:delText>
                </w:r>
              </w:del>
            </w:ins>
          </w:p>
        </w:tc>
        <w:tc>
          <w:tcPr>
            <w:tcW w:w="978" w:type="dxa"/>
            <w:hideMark/>
            <w:tcPrChange w:id="264" w:author="Microsoft Office User" w:date="2018-03-27T23:36:00Z">
              <w:tcPr>
                <w:tcW w:w="978" w:type="dxa"/>
                <w:hideMark/>
              </w:tcPr>
            </w:tcPrChange>
          </w:tcPr>
          <w:p w14:paraId="26C23C92" w14:textId="2BD6411B" w:rsidR="005F3BAC" w:rsidRPr="0046749C" w:rsidDel="00C80A79" w:rsidRDefault="005F3BAC">
            <w:pPr>
              <w:rPr>
                <w:ins w:id="265" w:author="Hoan Ng" w:date="2017-03-20T22:18:00Z"/>
                <w:del w:id="266" w:author="Trần Công Tiến" w:date="2018-05-28T20:38:00Z"/>
                <w:rFonts w:ascii="Arial" w:hAnsi="Arial" w:cs="Arial"/>
                <w:b/>
                <w:bCs/>
                <w:noProof/>
                <w:rPrChange w:id="267" w:author="Trần Công Tiến" w:date="2018-05-29T10:29:00Z">
                  <w:rPr>
                    <w:ins w:id="268" w:author="Hoan Ng" w:date="2017-03-20T22:18:00Z"/>
                    <w:del w:id="269" w:author="Trần Công Tiến" w:date="2018-05-28T20:38:00Z"/>
                  </w:rPr>
                </w:rPrChange>
              </w:rPr>
            </w:pPr>
            <w:ins w:id="270" w:author="Hoan Ng" w:date="2017-03-20T22:18:00Z">
              <w:del w:id="271" w:author="Trần Công Tiến" w:date="2018-05-28T20:38:00Z">
                <w:r w:rsidRPr="0046749C" w:rsidDel="00C80A79">
                  <w:rPr>
                    <w:rFonts w:ascii="Arial" w:hAnsi="Arial" w:cs="Arial"/>
                    <w:b/>
                    <w:bCs/>
                    <w:noProof/>
                    <w:rPrChange w:id="272" w:author="Trần Công Tiến" w:date="2018-05-29T10:29:00Z">
                      <w:rPr>
                        <w:b/>
                        <w:bCs/>
                      </w:rPr>
                    </w:rPrChange>
                  </w:rPr>
                  <w:delText>% Finished</w:delText>
                </w:r>
              </w:del>
            </w:ins>
          </w:p>
        </w:tc>
        <w:tc>
          <w:tcPr>
            <w:tcW w:w="790" w:type="dxa"/>
            <w:hideMark/>
            <w:tcPrChange w:id="273" w:author="Microsoft Office User" w:date="2018-03-27T23:36:00Z">
              <w:tcPr>
                <w:tcW w:w="790" w:type="dxa"/>
                <w:hideMark/>
              </w:tcPr>
            </w:tcPrChange>
          </w:tcPr>
          <w:p w14:paraId="049A714D" w14:textId="0A886B76" w:rsidR="005F3BAC" w:rsidRPr="0046749C" w:rsidDel="00C80A79" w:rsidRDefault="005F3BAC">
            <w:pPr>
              <w:rPr>
                <w:ins w:id="274" w:author="Hoan Ng" w:date="2017-03-20T22:18:00Z"/>
                <w:del w:id="275" w:author="Trần Công Tiến" w:date="2018-05-28T20:38:00Z"/>
                <w:rFonts w:ascii="Arial" w:hAnsi="Arial" w:cs="Arial"/>
                <w:b/>
                <w:bCs/>
                <w:noProof/>
                <w:rPrChange w:id="276" w:author="Trần Công Tiến" w:date="2018-05-29T10:29:00Z">
                  <w:rPr>
                    <w:ins w:id="277" w:author="Hoan Ng" w:date="2017-03-20T22:18:00Z"/>
                    <w:del w:id="278" w:author="Trần Công Tiến" w:date="2018-05-28T20:38:00Z"/>
                  </w:rPr>
                </w:rPrChange>
              </w:rPr>
            </w:pPr>
            <w:ins w:id="279" w:author="Hoan Ng" w:date="2017-03-20T22:18:00Z">
              <w:del w:id="280" w:author="Trần Công Tiến" w:date="2018-05-28T20:38:00Z">
                <w:r w:rsidRPr="0046749C" w:rsidDel="00C80A79">
                  <w:rPr>
                    <w:rFonts w:ascii="Arial" w:hAnsi="Arial" w:cs="Arial"/>
                    <w:b/>
                    <w:bCs/>
                    <w:noProof/>
                    <w:rPrChange w:id="281" w:author="Trần Công Tiến" w:date="2018-05-29T10:29:00Z">
                      <w:rPr>
                        <w:b/>
                        <w:bCs/>
                      </w:rPr>
                    </w:rPrChange>
                  </w:rPr>
                  <w:delText>Note</w:delText>
                </w:r>
              </w:del>
            </w:ins>
          </w:p>
        </w:tc>
      </w:tr>
      <w:tr w:rsidR="005F3BAC" w:rsidRPr="0046749C" w:rsidDel="00C80A79" w14:paraId="4589C4BD" w14:textId="57918674" w:rsidTr="00491339">
        <w:trPr>
          <w:trHeight w:val="300"/>
          <w:jc w:val="center"/>
          <w:ins w:id="282" w:author="Hoan Ng" w:date="2017-03-20T22:18:00Z"/>
          <w:del w:id="283" w:author="Trần Công Tiến" w:date="2018-05-28T20:38:00Z"/>
          <w:trPrChange w:id="284" w:author="Microsoft Office User" w:date="2018-03-27T23:36:00Z">
            <w:trPr>
              <w:trHeight w:val="300"/>
            </w:trPr>
          </w:trPrChange>
        </w:trPr>
        <w:tc>
          <w:tcPr>
            <w:tcW w:w="985" w:type="dxa"/>
            <w:hideMark/>
            <w:tcPrChange w:id="285" w:author="Microsoft Office User" w:date="2018-03-27T23:36:00Z">
              <w:tcPr>
                <w:tcW w:w="985" w:type="dxa"/>
                <w:hideMark/>
              </w:tcPr>
            </w:tcPrChange>
          </w:tcPr>
          <w:p w14:paraId="00647007" w14:textId="52DF1FB2" w:rsidR="005F3BAC" w:rsidRPr="0046749C" w:rsidDel="00C80A79" w:rsidRDefault="005F3BAC">
            <w:pPr>
              <w:rPr>
                <w:del w:id="286" w:author="Trần Công Tiến" w:date="2018-05-28T20:38:00Z"/>
                <w:rFonts w:ascii="Arial" w:hAnsi="Arial" w:cs="Arial"/>
                <w:b/>
                <w:bCs/>
                <w:noProof/>
                <w:rPrChange w:id="287" w:author="Trần Công Tiến" w:date="2018-05-29T10:29:00Z">
                  <w:rPr>
                    <w:del w:id="288" w:author="Trần Công Tiến" w:date="2018-05-28T20:38:00Z"/>
                  </w:rPr>
                </w:rPrChange>
              </w:rPr>
            </w:pPr>
            <w:ins w:id="289" w:author="Hoan Ng" w:date="2017-03-20T22:18:00Z">
              <w:del w:id="290" w:author="Trần Công Tiến" w:date="2018-05-28T20:38:00Z">
                <w:r w:rsidRPr="0046749C" w:rsidDel="00C80A79">
                  <w:rPr>
                    <w:rFonts w:ascii="Arial" w:hAnsi="Arial" w:cs="Arial"/>
                    <w:b/>
                    <w:bCs/>
                    <w:noProof/>
                    <w:rPrChange w:id="291" w:author="Trần Công Tiến" w:date="2018-05-29T10:29:00Z">
                      <w:rPr>
                        <w:b/>
                        <w:bCs/>
                      </w:rPr>
                    </w:rPrChange>
                  </w:rPr>
                  <w:delText> </w:delText>
                </w:r>
              </w:del>
            </w:ins>
          </w:p>
        </w:tc>
        <w:tc>
          <w:tcPr>
            <w:tcW w:w="4702" w:type="dxa"/>
            <w:hideMark/>
            <w:tcPrChange w:id="292" w:author="Microsoft Office User" w:date="2018-03-27T23:36:00Z">
              <w:tcPr>
                <w:tcW w:w="4702" w:type="dxa"/>
                <w:gridSpan w:val="2"/>
                <w:hideMark/>
              </w:tcPr>
            </w:tcPrChange>
          </w:tcPr>
          <w:p w14:paraId="282A6B9A" w14:textId="5006D2B7" w:rsidR="005F3BAC" w:rsidRPr="0046749C" w:rsidDel="00C80A79" w:rsidRDefault="005F3BAC">
            <w:pPr>
              <w:rPr>
                <w:del w:id="293" w:author="Trần Công Tiến" w:date="2018-05-28T20:38:00Z"/>
                <w:rFonts w:ascii="Arial" w:hAnsi="Arial" w:cs="Arial"/>
                <w:b/>
                <w:bCs/>
                <w:noProof/>
                <w:rPrChange w:id="294" w:author="Trần Công Tiến" w:date="2018-05-29T10:29:00Z">
                  <w:rPr>
                    <w:del w:id="295" w:author="Trần Công Tiến" w:date="2018-05-28T20:38:00Z"/>
                  </w:rPr>
                </w:rPrChange>
              </w:rPr>
            </w:pPr>
            <w:ins w:id="296" w:author="Hoan Ng" w:date="2017-03-20T22:18:00Z">
              <w:del w:id="297" w:author="Trần Công Tiến" w:date="2018-05-28T20:38:00Z">
                <w:r w:rsidRPr="0046749C" w:rsidDel="00C80A79">
                  <w:rPr>
                    <w:rFonts w:ascii="Arial" w:hAnsi="Arial" w:cs="Arial"/>
                    <w:b/>
                    <w:bCs/>
                    <w:noProof/>
                    <w:rPrChange w:id="298" w:author="Trần Công Tiến" w:date="2018-05-29T10:29:00Z">
                      <w:rPr>
                        <w:b/>
                        <w:bCs/>
                      </w:rPr>
                    </w:rPrChange>
                  </w:rPr>
                  <w:delText>Tìm hiểu sở</w:delText>
                </w:r>
                <w:r w:rsidRPr="0046749C" w:rsidDel="00C80A79">
                  <w:rPr>
                    <w:rFonts w:ascii="Arial" w:hAnsi="Arial" w:cs="Arial"/>
                    <w:b/>
                    <w:bCs/>
                    <w:noProof/>
                    <w:rPrChange w:id="299" w:author="Trần Công Tiến" w:date="2018-05-29T10:29:00Z">
                      <w:rPr>
                        <w:b/>
                      </w:rPr>
                    </w:rPrChange>
                  </w:rPr>
                  <w:delText xml:space="preserve"> bộ &amp; đăng ký đồ án</w:delText>
                </w:r>
              </w:del>
            </w:ins>
          </w:p>
        </w:tc>
        <w:tc>
          <w:tcPr>
            <w:tcW w:w="1027" w:type="dxa"/>
            <w:hideMark/>
            <w:tcPrChange w:id="300" w:author="Microsoft Office User" w:date="2018-03-27T23:36:00Z">
              <w:tcPr>
                <w:tcW w:w="1027" w:type="dxa"/>
                <w:hideMark/>
              </w:tcPr>
            </w:tcPrChange>
          </w:tcPr>
          <w:p w14:paraId="7E6EA91E" w14:textId="2CA5D6F3" w:rsidR="005F3BAC" w:rsidRPr="0046749C" w:rsidDel="00C80A79" w:rsidRDefault="005F3BAC">
            <w:pPr>
              <w:rPr>
                <w:del w:id="301" w:author="Trần Công Tiến" w:date="2018-05-28T20:38:00Z"/>
                <w:rFonts w:ascii="Arial" w:hAnsi="Arial" w:cs="Arial"/>
                <w:b/>
                <w:bCs/>
                <w:noProof/>
                <w:rPrChange w:id="302" w:author="Trần Công Tiến" w:date="2018-05-29T10:29:00Z">
                  <w:rPr>
                    <w:del w:id="303" w:author="Trần Công Tiến" w:date="2018-05-28T20:38:00Z"/>
                  </w:rPr>
                </w:rPrChange>
              </w:rPr>
            </w:pPr>
            <w:ins w:id="304" w:author="Hoan Ng" w:date="2017-03-20T22:18:00Z">
              <w:del w:id="305" w:author="Trần Công Tiến" w:date="2018-05-28T20:38:00Z">
                <w:r w:rsidRPr="0046749C" w:rsidDel="00C80A79">
                  <w:rPr>
                    <w:rFonts w:ascii="Arial" w:hAnsi="Arial" w:cs="Arial"/>
                    <w:b/>
                    <w:bCs/>
                    <w:noProof/>
                    <w:rPrChange w:id="306" w:author="Trần Công Tiến" w:date="2018-05-29T10:29:00Z">
                      <w:rPr>
                        <w:b/>
                        <w:bCs/>
                      </w:rPr>
                    </w:rPrChange>
                  </w:rPr>
                  <w:delText> </w:delText>
                </w:r>
              </w:del>
            </w:ins>
          </w:p>
        </w:tc>
        <w:tc>
          <w:tcPr>
            <w:tcW w:w="868" w:type="dxa"/>
            <w:hideMark/>
            <w:tcPrChange w:id="307" w:author="Microsoft Office User" w:date="2018-03-27T23:36:00Z">
              <w:tcPr>
                <w:tcW w:w="868" w:type="dxa"/>
                <w:hideMark/>
              </w:tcPr>
            </w:tcPrChange>
          </w:tcPr>
          <w:p w14:paraId="765AD8A2" w14:textId="70091E12" w:rsidR="005F3BAC" w:rsidRPr="0046749C" w:rsidDel="00C80A79" w:rsidRDefault="005F3BAC">
            <w:pPr>
              <w:spacing w:after="160" w:line="259" w:lineRule="auto"/>
              <w:rPr>
                <w:del w:id="308" w:author="Trần Công Tiến" w:date="2018-05-28T20:38:00Z"/>
                <w:rFonts w:ascii="Arial" w:hAnsi="Arial" w:cs="Arial"/>
                <w:b/>
                <w:bCs/>
                <w:noProof/>
                <w:rPrChange w:id="309" w:author="Trần Công Tiến" w:date="2018-05-29T10:29:00Z">
                  <w:rPr>
                    <w:del w:id="310" w:author="Trần Công Tiến" w:date="2018-05-28T20:38:00Z"/>
                  </w:rPr>
                </w:rPrChange>
              </w:rPr>
              <w:pPrChange w:id="311" w:author="Trần Công Tiến" w:date="2018-03-27T01:02:00Z">
                <w:pPr/>
              </w:pPrChange>
            </w:pPr>
            <w:ins w:id="312" w:author="Hoan Ng" w:date="2017-03-20T22:18:00Z">
              <w:del w:id="313" w:author="Trần Công Tiến" w:date="2018-03-27T00:50:00Z">
                <w:r w:rsidRPr="0046749C" w:rsidDel="3FD2659D">
                  <w:rPr>
                    <w:rFonts w:ascii="Arial" w:hAnsi="Arial" w:cs="Arial"/>
                    <w:b/>
                    <w:noProof/>
                    <w:rPrChange w:id="314" w:author="Trần Công Tiến" w:date="2018-05-29T10:29:00Z">
                      <w:rPr>
                        <w:b/>
                      </w:rPr>
                    </w:rPrChange>
                  </w:rPr>
                  <w:delText> </w:delText>
                </w:r>
              </w:del>
            </w:ins>
          </w:p>
        </w:tc>
        <w:tc>
          <w:tcPr>
            <w:tcW w:w="978" w:type="dxa"/>
            <w:hideMark/>
            <w:tcPrChange w:id="315" w:author="Microsoft Office User" w:date="2018-03-27T23:36:00Z">
              <w:tcPr>
                <w:tcW w:w="978" w:type="dxa"/>
                <w:hideMark/>
              </w:tcPr>
            </w:tcPrChange>
          </w:tcPr>
          <w:p w14:paraId="1635BF0F" w14:textId="56D716F2" w:rsidR="005F3BAC" w:rsidRPr="0046749C" w:rsidDel="00C80A79" w:rsidRDefault="005F3BAC" w:rsidP="3FD2659D">
            <w:pPr>
              <w:spacing w:after="160" w:line="259" w:lineRule="auto"/>
              <w:rPr>
                <w:del w:id="316" w:author="Trần Công Tiến" w:date="2018-05-28T20:38:00Z"/>
                <w:rFonts w:ascii="Arial" w:hAnsi="Arial" w:cs="Arial"/>
                <w:b/>
                <w:noProof/>
                <w:rPrChange w:id="317" w:author="Trần Công Tiến" w:date="2018-05-29T10:29:00Z">
                  <w:rPr>
                    <w:del w:id="318" w:author="Trần Công Tiến" w:date="2018-05-28T20:38:00Z"/>
                    <w:b/>
                  </w:rPr>
                </w:rPrChange>
              </w:rPr>
            </w:pPr>
            <w:ins w:id="319" w:author="Hoan Ng" w:date="2017-03-20T22:18:00Z">
              <w:del w:id="320" w:author="Trần Công Tiến" w:date="2018-03-27T00:50:00Z">
                <w:r w:rsidRPr="0046749C" w:rsidDel="3FD2659D">
                  <w:rPr>
                    <w:rFonts w:ascii="Arial" w:hAnsi="Arial" w:cs="Arial"/>
                    <w:b/>
                    <w:noProof/>
                    <w:rPrChange w:id="321" w:author="Trần Công Tiến" w:date="2018-05-29T10:29:00Z">
                      <w:rPr>
                        <w:b/>
                      </w:rPr>
                    </w:rPrChange>
                  </w:rPr>
                  <w:delText> </w:delText>
                </w:r>
              </w:del>
            </w:ins>
          </w:p>
        </w:tc>
        <w:tc>
          <w:tcPr>
            <w:tcW w:w="790" w:type="dxa"/>
            <w:hideMark/>
            <w:tcPrChange w:id="322" w:author="Microsoft Office User" w:date="2018-03-27T23:36:00Z">
              <w:tcPr>
                <w:tcW w:w="790" w:type="dxa"/>
                <w:hideMark/>
              </w:tcPr>
            </w:tcPrChange>
          </w:tcPr>
          <w:p w14:paraId="26EF4DD6" w14:textId="2A033192" w:rsidR="005F3BAC" w:rsidRPr="0046749C" w:rsidDel="00C80A79" w:rsidRDefault="005F3BAC">
            <w:pPr>
              <w:rPr>
                <w:del w:id="323" w:author="Trần Công Tiến" w:date="2018-05-28T20:38:00Z"/>
                <w:rFonts w:ascii="Arial" w:hAnsi="Arial" w:cs="Arial"/>
                <w:b/>
                <w:bCs/>
                <w:noProof/>
                <w:rPrChange w:id="324" w:author="Trần Công Tiến" w:date="2018-05-29T10:29:00Z">
                  <w:rPr>
                    <w:del w:id="325" w:author="Trần Công Tiến" w:date="2018-05-28T20:38:00Z"/>
                  </w:rPr>
                </w:rPrChange>
              </w:rPr>
            </w:pPr>
            <w:ins w:id="326" w:author="Hoan Ng" w:date="2017-03-20T22:18:00Z">
              <w:del w:id="327" w:author="Trần Công Tiến" w:date="2018-05-28T20:38:00Z">
                <w:r w:rsidRPr="0046749C" w:rsidDel="00C80A79">
                  <w:rPr>
                    <w:rFonts w:ascii="Arial" w:hAnsi="Arial" w:cs="Arial"/>
                    <w:b/>
                    <w:bCs/>
                    <w:noProof/>
                    <w:rPrChange w:id="328" w:author="Trần Công Tiến" w:date="2018-05-29T10:29:00Z">
                      <w:rPr>
                        <w:b/>
                        <w:bCs/>
                      </w:rPr>
                    </w:rPrChange>
                  </w:rPr>
                  <w:delText> </w:delText>
                </w:r>
              </w:del>
            </w:ins>
          </w:p>
        </w:tc>
      </w:tr>
      <w:tr w:rsidR="005F3BAC" w:rsidRPr="0046749C" w:rsidDel="00C80A79" w14:paraId="2643D450" w14:textId="5B7EE89F" w:rsidTr="00491339">
        <w:trPr>
          <w:trHeight w:val="300"/>
          <w:jc w:val="center"/>
          <w:ins w:id="329" w:author="Hoan Ng" w:date="2017-03-20T22:18:00Z"/>
          <w:del w:id="330" w:author="Trần Công Tiến" w:date="2018-05-28T20:38:00Z"/>
          <w:trPrChange w:id="331" w:author="Microsoft Office User" w:date="2018-03-27T23:36:00Z">
            <w:trPr>
              <w:trHeight w:val="300"/>
            </w:trPr>
          </w:trPrChange>
        </w:trPr>
        <w:tc>
          <w:tcPr>
            <w:tcW w:w="985" w:type="dxa"/>
            <w:hideMark/>
            <w:tcPrChange w:id="332" w:author="Microsoft Office User" w:date="2018-03-27T23:36:00Z">
              <w:tcPr>
                <w:tcW w:w="8140" w:type="dxa"/>
                <w:gridSpan w:val="2"/>
                <w:hideMark/>
              </w:tcPr>
            </w:tcPrChange>
          </w:tcPr>
          <w:p w14:paraId="514D50C3" w14:textId="1F0E7D9D" w:rsidR="005F3BAC" w:rsidRPr="0046749C" w:rsidDel="00C80A79" w:rsidRDefault="005F3BAC">
            <w:pPr>
              <w:rPr>
                <w:del w:id="333" w:author="Trần Công Tiến" w:date="2018-05-28T20:38:00Z"/>
                <w:rFonts w:ascii="Arial" w:hAnsi="Arial" w:cs="Arial"/>
                <w:b/>
                <w:bCs/>
                <w:noProof/>
                <w:rPrChange w:id="334" w:author="Trần Công Tiến" w:date="2018-05-29T10:29:00Z">
                  <w:rPr>
                    <w:del w:id="335" w:author="Trần Công Tiến" w:date="2018-05-28T20:38:00Z"/>
                  </w:rPr>
                </w:rPrChange>
              </w:rPr>
            </w:pPr>
            <w:ins w:id="336" w:author="Hoan Ng" w:date="2017-03-20T22:18:00Z">
              <w:del w:id="337" w:author="Trần Công Tiến" w:date="2018-05-28T20:38:00Z">
                <w:r w:rsidRPr="0046749C" w:rsidDel="00C80A79">
                  <w:rPr>
                    <w:rFonts w:ascii="Arial" w:hAnsi="Arial" w:cs="Arial"/>
                    <w:b/>
                    <w:bCs/>
                    <w:noProof/>
                    <w:rPrChange w:id="338" w:author="Trần Công Tiến" w:date="2018-05-29T10:29:00Z">
                      <w:rPr>
                        <w:b/>
                        <w:bCs/>
                      </w:rPr>
                    </w:rPrChange>
                  </w:rPr>
                  <w:delText> </w:delText>
                </w:r>
              </w:del>
            </w:ins>
          </w:p>
        </w:tc>
        <w:tc>
          <w:tcPr>
            <w:tcW w:w="4702" w:type="dxa"/>
            <w:hideMark/>
            <w:tcPrChange w:id="339" w:author="Microsoft Office User" w:date="2018-03-27T23:36:00Z">
              <w:tcPr>
                <w:tcW w:w="3340" w:type="dxa"/>
                <w:hideMark/>
              </w:tcPr>
            </w:tcPrChange>
          </w:tcPr>
          <w:p w14:paraId="1E203B55" w14:textId="6B370515" w:rsidR="005F3BAC" w:rsidRPr="0046749C" w:rsidDel="00C80A79" w:rsidRDefault="005F3BAC">
            <w:pPr>
              <w:rPr>
                <w:del w:id="340" w:author="Trần Công Tiến" w:date="2018-05-28T20:38:00Z"/>
                <w:rFonts w:ascii="Arial" w:hAnsi="Arial" w:cs="Arial"/>
                <w:b/>
                <w:bCs/>
                <w:noProof/>
                <w:rPrChange w:id="341" w:author="Trần Công Tiến" w:date="2018-05-29T10:29:00Z">
                  <w:rPr>
                    <w:del w:id="342" w:author="Trần Công Tiến" w:date="2018-05-28T20:38:00Z"/>
                  </w:rPr>
                </w:rPrChange>
              </w:rPr>
            </w:pPr>
            <w:ins w:id="343" w:author="Hoan Ng" w:date="2017-03-20T22:18:00Z">
              <w:del w:id="344" w:author="Trần Công Tiến" w:date="2018-05-28T20:38:00Z">
                <w:r w:rsidRPr="0046749C" w:rsidDel="00C80A79">
                  <w:rPr>
                    <w:rFonts w:ascii="Arial" w:hAnsi="Arial" w:cs="Arial"/>
                    <w:b/>
                    <w:bCs/>
                    <w:noProof/>
                    <w:rPrChange w:id="345" w:author="Trần Công Tiến" w:date="2018-05-29T10:29:00Z">
                      <w:rPr>
                        <w:b/>
                        <w:bCs/>
                      </w:rPr>
                    </w:rPrChange>
                  </w:rPr>
                  <w:delText>Tìm hiểu công nghệ</w:delText>
                </w:r>
                <w:r w:rsidRPr="0046749C" w:rsidDel="00C80A79">
                  <w:rPr>
                    <w:rFonts w:ascii="Arial" w:hAnsi="Arial" w:cs="Arial"/>
                    <w:b/>
                    <w:bCs/>
                    <w:noProof/>
                    <w:rPrChange w:id="346" w:author="Trần Công Tiến" w:date="2018-05-29T10:29:00Z">
                      <w:rPr>
                        <w:b/>
                      </w:rPr>
                    </w:rPrChange>
                  </w:rPr>
                  <w:delText xml:space="preserve"> liên quan</w:delText>
                </w:r>
              </w:del>
            </w:ins>
          </w:p>
        </w:tc>
        <w:tc>
          <w:tcPr>
            <w:tcW w:w="1027" w:type="dxa"/>
            <w:hideMark/>
            <w:tcPrChange w:id="347" w:author="Microsoft Office User" w:date="2018-03-27T23:36:00Z">
              <w:tcPr>
                <w:tcW w:w="960" w:type="dxa"/>
                <w:hideMark/>
              </w:tcPr>
            </w:tcPrChange>
          </w:tcPr>
          <w:p w14:paraId="5590F455" w14:textId="5924EC79" w:rsidR="005F3BAC" w:rsidRPr="0046749C" w:rsidDel="00C80A79" w:rsidRDefault="005F3BAC">
            <w:pPr>
              <w:spacing w:after="160" w:line="259" w:lineRule="auto"/>
              <w:rPr>
                <w:del w:id="348" w:author="Trần Công Tiến" w:date="2018-05-28T20:38:00Z"/>
                <w:rFonts w:ascii="Arial" w:hAnsi="Arial" w:cs="Arial"/>
                <w:b/>
                <w:bCs/>
                <w:noProof/>
                <w:rPrChange w:id="349" w:author="Trần Công Tiến" w:date="2018-05-29T10:29:00Z">
                  <w:rPr>
                    <w:del w:id="350" w:author="Trần Công Tiến" w:date="2018-05-28T20:38:00Z"/>
                  </w:rPr>
                </w:rPrChange>
              </w:rPr>
              <w:pPrChange w:id="351" w:author="Trần Công Tiến" w:date="2018-03-27T01:02:00Z">
                <w:pPr/>
              </w:pPrChange>
            </w:pPr>
            <w:ins w:id="352" w:author="Hoan Ng" w:date="2017-03-20T22:18:00Z">
              <w:del w:id="353" w:author="Trần Công Tiến" w:date="2018-03-27T00:50:00Z">
                <w:r w:rsidRPr="0046749C" w:rsidDel="3FD2659D">
                  <w:rPr>
                    <w:rFonts w:ascii="Arial" w:hAnsi="Arial" w:cs="Arial"/>
                    <w:b/>
                    <w:noProof/>
                    <w:rPrChange w:id="354" w:author="Trần Công Tiến" w:date="2018-05-29T10:29:00Z">
                      <w:rPr>
                        <w:b/>
                      </w:rPr>
                    </w:rPrChange>
                  </w:rPr>
                  <w:delText> </w:delText>
                </w:r>
              </w:del>
            </w:ins>
          </w:p>
        </w:tc>
        <w:tc>
          <w:tcPr>
            <w:tcW w:w="868" w:type="dxa"/>
            <w:hideMark/>
            <w:tcPrChange w:id="355" w:author="Microsoft Office User" w:date="2018-03-27T23:36:00Z">
              <w:tcPr>
                <w:tcW w:w="960" w:type="dxa"/>
                <w:hideMark/>
              </w:tcPr>
            </w:tcPrChange>
          </w:tcPr>
          <w:p w14:paraId="34FA5385" w14:textId="6482EC49" w:rsidR="005F3BAC" w:rsidRPr="0046749C" w:rsidDel="00C80A79" w:rsidRDefault="005F3BAC">
            <w:pPr>
              <w:spacing w:after="160" w:line="259" w:lineRule="auto"/>
              <w:rPr>
                <w:del w:id="356" w:author="Trần Công Tiến" w:date="2018-05-28T20:38:00Z"/>
                <w:rFonts w:ascii="Arial" w:hAnsi="Arial" w:cs="Arial"/>
                <w:b/>
                <w:bCs/>
                <w:noProof/>
                <w:rPrChange w:id="357" w:author="Trần Công Tiến" w:date="2018-05-29T10:29:00Z">
                  <w:rPr>
                    <w:del w:id="358" w:author="Trần Công Tiến" w:date="2018-05-28T20:38:00Z"/>
                  </w:rPr>
                </w:rPrChange>
              </w:rPr>
              <w:pPrChange w:id="359" w:author="Trần Công Tiến" w:date="2018-03-27T01:02:00Z">
                <w:pPr/>
              </w:pPrChange>
            </w:pPr>
            <w:ins w:id="360" w:author="Hoan Ng" w:date="2017-03-20T22:18:00Z">
              <w:del w:id="361" w:author="Trần Công Tiến" w:date="2018-03-27T00:50:00Z">
                <w:r w:rsidRPr="0046749C" w:rsidDel="3FD2659D">
                  <w:rPr>
                    <w:rFonts w:ascii="Arial" w:hAnsi="Arial" w:cs="Arial"/>
                    <w:b/>
                    <w:noProof/>
                    <w:rPrChange w:id="362" w:author="Trần Công Tiến" w:date="2018-05-29T10:29:00Z">
                      <w:rPr>
                        <w:b/>
                      </w:rPr>
                    </w:rPrChange>
                  </w:rPr>
                  <w:delText> </w:delText>
                </w:r>
              </w:del>
            </w:ins>
          </w:p>
        </w:tc>
        <w:tc>
          <w:tcPr>
            <w:tcW w:w="978" w:type="dxa"/>
            <w:hideMark/>
            <w:tcPrChange w:id="363" w:author="Microsoft Office User" w:date="2018-03-27T23:36:00Z">
              <w:tcPr>
                <w:tcW w:w="960" w:type="dxa"/>
                <w:hideMark/>
              </w:tcPr>
            </w:tcPrChange>
          </w:tcPr>
          <w:p w14:paraId="0262EBB6" w14:textId="255FDF74" w:rsidR="005F3BAC" w:rsidRPr="0046749C" w:rsidDel="00C80A79" w:rsidRDefault="005F3BAC" w:rsidP="3FD2659D">
            <w:pPr>
              <w:spacing w:after="160" w:line="259" w:lineRule="auto"/>
              <w:rPr>
                <w:del w:id="364" w:author="Trần Công Tiến" w:date="2018-05-28T20:38:00Z"/>
                <w:rFonts w:ascii="Arial" w:hAnsi="Arial" w:cs="Arial"/>
                <w:b/>
                <w:noProof/>
                <w:rPrChange w:id="365" w:author="Trần Công Tiến" w:date="2018-05-29T10:29:00Z">
                  <w:rPr>
                    <w:del w:id="366" w:author="Trần Công Tiến" w:date="2018-05-28T20:38:00Z"/>
                    <w:b/>
                  </w:rPr>
                </w:rPrChange>
              </w:rPr>
            </w:pPr>
            <w:ins w:id="367" w:author="Hoan Ng" w:date="2017-03-20T22:18:00Z">
              <w:del w:id="368" w:author="Trần Công Tiến" w:date="2018-03-27T00:50:00Z">
                <w:r w:rsidRPr="0046749C" w:rsidDel="3FD2659D">
                  <w:rPr>
                    <w:rFonts w:ascii="Arial" w:hAnsi="Arial" w:cs="Arial"/>
                    <w:b/>
                    <w:noProof/>
                    <w:rPrChange w:id="369" w:author="Trần Công Tiến" w:date="2018-05-29T10:29:00Z">
                      <w:rPr>
                        <w:b/>
                      </w:rPr>
                    </w:rPrChange>
                  </w:rPr>
                  <w:delText> </w:delText>
                </w:r>
              </w:del>
            </w:ins>
          </w:p>
        </w:tc>
        <w:tc>
          <w:tcPr>
            <w:tcW w:w="790" w:type="dxa"/>
            <w:hideMark/>
            <w:tcPrChange w:id="370" w:author="Microsoft Office User" w:date="2018-03-27T23:36:00Z">
              <w:tcPr>
                <w:tcW w:w="960" w:type="dxa"/>
                <w:hideMark/>
              </w:tcPr>
            </w:tcPrChange>
          </w:tcPr>
          <w:p w14:paraId="27F96927" w14:textId="6F639CAF" w:rsidR="005F3BAC" w:rsidRPr="0046749C" w:rsidDel="00C80A79" w:rsidRDefault="005F3BAC">
            <w:pPr>
              <w:rPr>
                <w:del w:id="371" w:author="Trần Công Tiến" w:date="2018-05-28T20:38:00Z"/>
                <w:rFonts w:ascii="Arial" w:hAnsi="Arial" w:cs="Arial"/>
                <w:b/>
                <w:bCs/>
                <w:noProof/>
                <w:rPrChange w:id="372" w:author="Trần Công Tiến" w:date="2018-05-29T10:29:00Z">
                  <w:rPr>
                    <w:del w:id="373" w:author="Trần Công Tiến" w:date="2018-05-28T20:38:00Z"/>
                  </w:rPr>
                </w:rPrChange>
              </w:rPr>
            </w:pPr>
            <w:ins w:id="374" w:author="Hoan Ng" w:date="2017-03-20T22:18:00Z">
              <w:del w:id="375" w:author="Trần Công Tiến" w:date="2018-05-28T20:38:00Z">
                <w:r w:rsidRPr="0046749C" w:rsidDel="00C80A79">
                  <w:rPr>
                    <w:rFonts w:ascii="Arial" w:hAnsi="Arial" w:cs="Arial"/>
                    <w:b/>
                    <w:bCs/>
                    <w:noProof/>
                    <w:rPrChange w:id="376" w:author="Trần Công Tiến" w:date="2018-05-29T10:29:00Z">
                      <w:rPr>
                        <w:b/>
                        <w:bCs/>
                      </w:rPr>
                    </w:rPrChange>
                  </w:rPr>
                  <w:delText> </w:delText>
                </w:r>
              </w:del>
            </w:ins>
          </w:p>
        </w:tc>
      </w:tr>
      <w:tr w:rsidR="005F3BAC" w:rsidRPr="0046749C" w:rsidDel="00C80A79" w14:paraId="6CDE6BAD" w14:textId="65CA8215" w:rsidTr="00491339">
        <w:trPr>
          <w:trHeight w:val="300"/>
          <w:jc w:val="center"/>
          <w:ins w:id="377" w:author="Hoan Ng" w:date="2017-03-20T22:18:00Z"/>
          <w:del w:id="378" w:author="Trần Công Tiến" w:date="2018-05-28T20:38:00Z"/>
          <w:trPrChange w:id="379" w:author="Microsoft Office User" w:date="2018-03-27T23:36:00Z">
            <w:trPr>
              <w:trHeight w:val="300"/>
            </w:trPr>
          </w:trPrChange>
        </w:trPr>
        <w:tc>
          <w:tcPr>
            <w:tcW w:w="9350" w:type="dxa"/>
            <w:gridSpan w:val="6"/>
            <w:hideMark/>
            <w:tcPrChange w:id="380" w:author="Microsoft Office User" w:date="2018-03-27T23:36:00Z">
              <w:tcPr>
                <w:tcW w:w="15320" w:type="dxa"/>
                <w:gridSpan w:val="7"/>
                <w:hideMark/>
              </w:tcPr>
            </w:tcPrChange>
          </w:tcPr>
          <w:p w14:paraId="1334D50F" w14:textId="0D0A78D7" w:rsidR="005F3BAC" w:rsidRPr="0046749C" w:rsidDel="00C80A79" w:rsidRDefault="005F3BAC">
            <w:pPr>
              <w:rPr>
                <w:ins w:id="381" w:author="Hoan Ng" w:date="2017-03-20T22:18:00Z"/>
                <w:del w:id="382" w:author="Trần Công Tiến" w:date="2018-05-28T20:38:00Z"/>
                <w:rFonts w:ascii="Arial" w:hAnsi="Arial" w:cs="Arial"/>
                <w:b/>
                <w:bCs/>
                <w:noProof/>
                <w:rPrChange w:id="383" w:author="Trần Công Tiến" w:date="2018-05-29T10:29:00Z">
                  <w:rPr>
                    <w:ins w:id="384" w:author="Hoan Ng" w:date="2017-03-20T22:18:00Z"/>
                    <w:del w:id="385" w:author="Trần Công Tiến" w:date="2018-05-28T20:38:00Z"/>
                    <w:b/>
                    <w:bCs/>
                  </w:rPr>
                </w:rPrChange>
              </w:rPr>
            </w:pPr>
            <w:ins w:id="386" w:author="Hoan Ng" w:date="2017-03-20T22:18:00Z">
              <w:del w:id="387" w:author="Trần Công Tiến" w:date="2018-05-28T20:38:00Z">
                <w:r w:rsidRPr="0046749C" w:rsidDel="00C80A79">
                  <w:rPr>
                    <w:rFonts w:ascii="Arial" w:hAnsi="Arial" w:cs="Arial"/>
                    <w:b/>
                    <w:bCs/>
                    <w:noProof/>
                    <w:rPrChange w:id="388" w:author="Trần Công Tiến" w:date="2018-05-29T10:29:00Z">
                      <w:rPr>
                        <w:b/>
                        <w:bCs/>
                      </w:rPr>
                    </w:rPrChange>
                  </w:rPr>
                  <w:delText>I. VIẾT BÁO CÁO</w:delText>
                </w:r>
              </w:del>
            </w:ins>
          </w:p>
        </w:tc>
      </w:tr>
      <w:tr w:rsidR="005F3BAC" w:rsidRPr="0046749C" w:rsidDel="00C80A79" w14:paraId="0A629662" w14:textId="2CC742C6" w:rsidTr="00491339">
        <w:trPr>
          <w:trHeight w:val="300"/>
          <w:jc w:val="center"/>
          <w:ins w:id="389" w:author="Hoan Ng" w:date="2017-03-20T22:18:00Z"/>
          <w:del w:id="390" w:author="Trần Công Tiến" w:date="2018-05-28T20:38:00Z"/>
          <w:trPrChange w:id="391" w:author="Microsoft Office User" w:date="2018-03-27T23:36:00Z">
            <w:trPr>
              <w:trHeight w:val="300"/>
            </w:trPr>
          </w:trPrChange>
        </w:trPr>
        <w:tc>
          <w:tcPr>
            <w:tcW w:w="985" w:type="dxa"/>
            <w:hideMark/>
            <w:tcPrChange w:id="392" w:author="Microsoft Office User" w:date="2018-03-27T23:36:00Z">
              <w:tcPr>
                <w:tcW w:w="8140" w:type="dxa"/>
                <w:gridSpan w:val="2"/>
                <w:hideMark/>
              </w:tcPr>
            </w:tcPrChange>
          </w:tcPr>
          <w:p w14:paraId="2BD5B3C6" w14:textId="3CA5980D" w:rsidR="005F3BAC" w:rsidRPr="0046749C" w:rsidDel="00C80A79" w:rsidRDefault="005F3BAC">
            <w:pPr>
              <w:rPr>
                <w:ins w:id="393" w:author="Hoan Ng" w:date="2017-03-20T22:18:00Z"/>
                <w:del w:id="394" w:author="Trần Công Tiến" w:date="2018-05-28T20:38:00Z"/>
                <w:rFonts w:ascii="Arial" w:hAnsi="Arial" w:cs="Arial"/>
                <w:b/>
                <w:bCs/>
                <w:noProof/>
                <w:rPrChange w:id="395" w:author="Trần Công Tiến" w:date="2018-05-29T10:29:00Z">
                  <w:rPr>
                    <w:ins w:id="396" w:author="Hoan Ng" w:date="2017-03-20T22:18:00Z"/>
                    <w:del w:id="397" w:author="Trần Công Tiến" w:date="2018-05-28T20:38:00Z"/>
                    <w:b/>
                    <w:bCs/>
                  </w:rPr>
                </w:rPrChange>
              </w:rPr>
            </w:pPr>
            <w:ins w:id="398" w:author="Hoan Ng" w:date="2017-03-20T22:18:00Z">
              <w:del w:id="399" w:author="Trần Công Tiến" w:date="2018-05-28T20:38:00Z">
                <w:r w:rsidRPr="0046749C" w:rsidDel="00C80A79">
                  <w:rPr>
                    <w:rFonts w:ascii="Arial" w:hAnsi="Arial" w:cs="Arial"/>
                    <w:b/>
                    <w:bCs/>
                    <w:noProof/>
                    <w:rPrChange w:id="400" w:author="Trần Công Tiến" w:date="2018-05-29T10:29:00Z">
                      <w:rPr>
                        <w:b/>
                        <w:bCs/>
                      </w:rPr>
                    </w:rPrChange>
                  </w:rPr>
                  <w:delText> </w:delText>
                </w:r>
              </w:del>
            </w:ins>
          </w:p>
        </w:tc>
        <w:tc>
          <w:tcPr>
            <w:tcW w:w="4702" w:type="dxa"/>
            <w:hideMark/>
            <w:tcPrChange w:id="401" w:author="Microsoft Office User" w:date="2018-03-27T23:36:00Z">
              <w:tcPr>
                <w:tcW w:w="3340" w:type="dxa"/>
                <w:hideMark/>
              </w:tcPr>
            </w:tcPrChange>
          </w:tcPr>
          <w:p w14:paraId="405E8A5F" w14:textId="6629DAF6" w:rsidR="005F3BAC" w:rsidRPr="0046749C" w:rsidDel="00C80A79" w:rsidRDefault="005F3BAC">
            <w:pPr>
              <w:rPr>
                <w:ins w:id="402" w:author="Hoan Ng" w:date="2017-03-20T22:18:00Z"/>
                <w:del w:id="403" w:author="Trần Công Tiến" w:date="2018-05-28T20:38:00Z"/>
                <w:rFonts w:ascii="Arial" w:hAnsi="Arial" w:cs="Arial"/>
                <w:b/>
                <w:bCs/>
                <w:noProof/>
                <w:rPrChange w:id="404" w:author="Trần Công Tiến" w:date="2018-05-29T10:29:00Z">
                  <w:rPr>
                    <w:ins w:id="405" w:author="Hoan Ng" w:date="2017-03-20T22:18:00Z"/>
                    <w:del w:id="406" w:author="Trần Công Tiến" w:date="2018-05-28T20:38:00Z"/>
                    <w:b/>
                    <w:bCs/>
                  </w:rPr>
                </w:rPrChange>
              </w:rPr>
            </w:pPr>
            <w:ins w:id="407" w:author="Hoan Ng" w:date="2017-03-20T22:18:00Z">
              <w:del w:id="408" w:author="Trần Công Tiến" w:date="2018-05-28T20:38:00Z">
                <w:r w:rsidRPr="0046749C" w:rsidDel="00C80A79">
                  <w:rPr>
                    <w:rFonts w:ascii="Arial" w:hAnsi="Arial" w:cs="Arial"/>
                    <w:b/>
                    <w:bCs/>
                    <w:noProof/>
                    <w:rPrChange w:id="409" w:author="Trần Công Tiến" w:date="2018-05-29T10:29:00Z">
                      <w:rPr>
                        <w:b/>
                        <w:bCs/>
                      </w:rPr>
                    </w:rPrChange>
                  </w:rPr>
                  <w:delText>Chướng 1 – Hiện trạng</w:delText>
                </w:r>
              </w:del>
            </w:ins>
          </w:p>
        </w:tc>
        <w:tc>
          <w:tcPr>
            <w:tcW w:w="1027" w:type="dxa"/>
            <w:hideMark/>
            <w:tcPrChange w:id="410" w:author="Microsoft Office User" w:date="2018-03-27T23:36:00Z">
              <w:tcPr>
                <w:tcW w:w="960" w:type="dxa"/>
                <w:hideMark/>
              </w:tcPr>
            </w:tcPrChange>
          </w:tcPr>
          <w:p w14:paraId="05EF3761" w14:textId="224CEEB6" w:rsidR="005F3BAC" w:rsidRPr="0046749C" w:rsidDel="00C80A79" w:rsidRDefault="005F3BAC" w:rsidP="3FD2659D">
            <w:pPr>
              <w:spacing w:after="160" w:line="259" w:lineRule="auto"/>
              <w:rPr>
                <w:del w:id="411" w:author="Trần Công Tiến" w:date="2018-05-28T20:38:00Z"/>
                <w:rFonts w:ascii="Arial" w:hAnsi="Arial" w:cs="Arial"/>
                <w:b/>
                <w:bCs/>
                <w:noProof/>
                <w:rPrChange w:id="412" w:author="Trần Công Tiến" w:date="2018-05-29T10:29:00Z">
                  <w:rPr>
                    <w:del w:id="413" w:author="Trần Công Tiến" w:date="2018-05-28T20:38:00Z"/>
                    <w:b/>
                    <w:bCs/>
                  </w:rPr>
                </w:rPrChange>
              </w:rPr>
            </w:pPr>
            <w:ins w:id="414" w:author="Hoan Ng" w:date="2017-03-20T22:18:00Z">
              <w:del w:id="415" w:author="Trần Công Tiến" w:date="2018-03-27T00:50:00Z">
                <w:r w:rsidRPr="0046749C" w:rsidDel="3FD2659D">
                  <w:rPr>
                    <w:rFonts w:ascii="Arial" w:hAnsi="Arial" w:cs="Arial"/>
                    <w:b/>
                    <w:bCs/>
                    <w:noProof/>
                    <w:rPrChange w:id="416" w:author="Trần Công Tiến" w:date="2018-05-29T10:29:00Z">
                      <w:rPr>
                        <w:b/>
                        <w:bCs/>
                      </w:rPr>
                    </w:rPrChange>
                  </w:rPr>
                  <w:delText> </w:delText>
                </w:r>
              </w:del>
            </w:ins>
          </w:p>
        </w:tc>
        <w:tc>
          <w:tcPr>
            <w:tcW w:w="868" w:type="dxa"/>
            <w:hideMark/>
            <w:tcPrChange w:id="417" w:author="Microsoft Office User" w:date="2018-03-27T23:36:00Z">
              <w:tcPr>
                <w:tcW w:w="960" w:type="dxa"/>
                <w:hideMark/>
              </w:tcPr>
            </w:tcPrChange>
          </w:tcPr>
          <w:p w14:paraId="452C480C" w14:textId="33FB290C" w:rsidR="005F3BAC" w:rsidRPr="0046749C" w:rsidDel="00C80A79" w:rsidRDefault="005F3BAC" w:rsidP="3FD2659D">
            <w:pPr>
              <w:spacing w:after="160" w:line="259" w:lineRule="auto"/>
              <w:rPr>
                <w:del w:id="418" w:author="Trần Công Tiến" w:date="2018-05-28T20:38:00Z"/>
                <w:rFonts w:ascii="Arial" w:hAnsi="Arial" w:cs="Arial"/>
                <w:b/>
                <w:bCs/>
                <w:noProof/>
                <w:rPrChange w:id="419" w:author="Trần Công Tiến" w:date="2018-05-29T10:29:00Z">
                  <w:rPr>
                    <w:del w:id="420" w:author="Trần Công Tiến" w:date="2018-05-28T20:38:00Z"/>
                    <w:b/>
                    <w:bCs/>
                  </w:rPr>
                </w:rPrChange>
              </w:rPr>
            </w:pPr>
            <w:ins w:id="421" w:author="Hoan Ng" w:date="2017-03-20T22:18:00Z">
              <w:del w:id="422" w:author="Trần Công Tiến" w:date="2018-03-27T00:50:00Z">
                <w:r w:rsidRPr="0046749C" w:rsidDel="3FD2659D">
                  <w:rPr>
                    <w:rFonts w:ascii="Arial" w:hAnsi="Arial" w:cs="Arial"/>
                    <w:b/>
                    <w:bCs/>
                    <w:noProof/>
                    <w:rPrChange w:id="423" w:author="Trần Công Tiến" w:date="2018-05-29T10:29:00Z">
                      <w:rPr>
                        <w:b/>
                        <w:bCs/>
                      </w:rPr>
                    </w:rPrChange>
                  </w:rPr>
                  <w:delText> </w:delText>
                </w:r>
              </w:del>
            </w:ins>
          </w:p>
        </w:tc>
        <w:tc>
          <w:tcPr>
            <w:tcW w:w="978" w:type="dxa"/>
            <w:hideMark/>
            <w:tcPrChange w:id="424" w:author="Microsoft Office User" w:date="2018-03-27T23:36:00Z">
              <w:tcPr>
                <w:tcW w:w="960" w:type="dxa"/>
                <w:hideMark/>
              </w:tcPr>
            </w:tcPrChange>
          </w:tcPr>
          <w:p w14:paraId="4ED4DCF5" w14:textId="53A6A4BD" w:rsidR="005F3BAC" w:rsidRPr="0046749C" w:rsidDel="00C80A79" w:rsidRDefault="005F3BAC" w:rsidP="3FD2659D">
            <w:pPr>
              <w:spacing w:after="160" w:line="259" w:lineRule="auto"/>
              <w:rPr>
                <w:del w:id="425" w:author="Trần Công Tiến" w:date="2018-05-28T20:38:00Z"/>
                <w:rFonts w:ascii="Arial" w:hAnsi="Arial" w:cs="Arial"/>
                <w:b/>
                <w:bCs/>
                <w:noProof/>
                <w:rPrChange w:id="426" w:author="Trần Công Tiến" w:date="2018-05-29T10:29:00Z">
                  <w:rPr>
                    <w:del w:id="427" w:author="Trần Công Tiến" w:date="2018-05-28T20:38:00Z"/>
                    <w:b/>
                    <w:bCs/>
                  </w:rPr>
                </w:rPrChange>
              </w:rPr>
            </w:pPr>
            <w:ins w:id="428" w:author="Hoan Ng" w:date="2017-03-20T22:18:00Z">
              <w:del w:id="429" w:author="Trần Công Tiến" w:date="2018-03-27T00:50:00Z">
                <w:r w:rsidRPr="0046749C" w:rsidDel="3FD2659D">
                  <w:rPr>
                    <w:rFonts w:ascii="Arial" w:hAnsi="Arial" w:cs="Arial"/>
                    <w:b/>
                    <w:bCs/>
                    <w:noProof/>
                    <w:rPrChange w:id="430" w:author="Trần Công Tiến" w:date="2018-05-29T10:29:00Z">
                      <w:rPr>
                        <w:b/>
                        <w:bCs/>
                      </w:rPr>
                    </w:rPrChange>
                  </w:rPr>
                  <w:delText> </w:delText>
                </w:r>
              </w:del>
            </w:ins>
            <w:ins w:id="431" w:author="Microsoft Office User" w:date="2018-03-27T23:36:00Z">
              <w:del w:id="432" w:author="Trần Công Tiến" w:date="2018-05-28T20:38:00Z">
                <w:r w:rsidR="00491339" w:rsidRPr="0046749C" w:rsidDel="00C80A79">
                  <w:rPr>
                    <w:rFonts w:ascii="Arial" w:hAnsi="Arial" w:cs="Arial"/>
                    <w:b/>
                    <w:bCs/>
                    <w:noProof/>
                    <w:rPrChange w:id="433" w:author="Trần Công Tiến" w:date="2018-05-29T10:29:00Z">
                      <w:rPr>
                        <w:b/>
                        <w:bCs/>
                      </w:rPr>
                    </w:rPrChange>
                  </w:rPr>
                  <w:delText>9</w:delText>
                </w:r>
              </w:del>
            </w:ins>
          </w:p>
        </w:tc>
        <w:tc>
          <w:tcPr>
            <w:tcW w:w="790" w:type="dxa"/>
            <w:hideMark/>
            <w:tcPrChange w:id="434" w:author="Microsoft Office User" w:date="2018-03-27T23:36:00Z">
              <w:tcPr>
                <w:tcW w:w="960" w:type="dxa"/>
                <w:hideMark/>
              </w:tcPr>
            </w:tcPrChange>
          </w:tcPr>
          <w:p w14:paraId="572D92B9" w14:textId="290E8313" w:rsidR="005F3BAC" w:rsidRPr="0046749C" w:rsidDel="00C80A79" w:rsidRDefault="005F3BAC">
            <w:pPr>
              <w:rPr>
                <w:ins w:id="435" w:author="Hoan Ng" w:date="2017-03-20T22:18:00Z"/>
                <w:del w:id="436" w:author="Trần Công Tiến" w:date="2018-05-28T20:38:00Z"/>
                <w:rFonts w:ascii="Arial" w:hAnsi="Arial" w:cs="Arial"/>
                <w:b/>
                <w:bCs/>
                <w:noProof/>
                <w:rPrChange w:id="437" w:author="Trần Công Tiến" w:date="2018-05-29T10:29:00Z">
                  <w:rPr>
                    <w:ins w:id="438" w:author="Hoan Ng" w:date="2017-03-20T22:18:00Z"/>
                    <w:del w:id="439" w:author="Trần Công Tiến" w:date="2018-05-28T20:38:00Z"/>
                    <w:b/>
                    <w:bCs/>
                  </w:rPr>
                </w:rPrChange>
              </w:rPr>
            </w:pPr>
            <w:ins w:id="440" w:author="Hoan Ng" w:date="2017-03-20T22:18:00Z">
              <w:del w:id="441" w:author="Trần Công Tiến" w:date="2018-05-28T20:38:00Z">
                <w:r w:rsidRPr="0046749C" w:rsidDel="00C80A79">
                  <w:rPr>
                    <w:rFonts w:ascii="Arial" w:hAnsi="Arial" w:cs="Arial"/>
                    <w:b/>
                    <w:bCs/>
                    <w:noProof/>
                    <w:rPrChange w:id="442" w:author="Trần Công Tiến" w:date="2018-05-29T10:29:00Z">
                      <w:rPr>
                        <w:b/>
                        <w:bCs/>
                      </w:rPr>
                    </w:rPrChange>
                  </w:rPr>
                  <w:delText> </w:delText>
                </w:r>
              </w:del>
            </w:ins>
          </w:p>
        </w:tc>
      </w:tr>
      <w:tr w:rsidR="005F3BAC" w:rsidRPr="0046749C" w:rsidDel="00C80A79" w14:paraId="5ED53D5F" w14:textId="179F8781" w:rsidTr="00491339">
        <w:trPr>
          <w:trHeight w:val="300"/>
          <w:jc w:val="center"/>
          <w:ins w:id="443" w:author="Hoan Ng" w:date="2017-03-20T22:18:00Z"/>
          <w:del w:id="444" w:author="Trần Công Tiến" w:date="2018-05-28T20:38:00Z"/>
          <w:trPrChange w:id="445" w:author="Microsoft Office User" w:date="2018-03-27T23:36:00Z">
            <w:trPr>
              <w:trHeight w:val="300"/>
            </w:trPr>
          </w:trPrChange>
        </w:trPr>
        <w:tc>
          <w:tcPr>
            <w:tcW w:w="985" w:type="dxa"/>
            <w:hideMark/>
            <w:tcPrChange w:id="446" w:author="Microsoft Office User" w:date="2018-03-27T23:36:00Z">
              <w:tcPr>
                <w:tcW w:w="8140" w:type="dxa"/>
                <w:gridSpan w:val="2"/>
                <w:hideMark/>
              </w:tcPr>
            </w:tcPrChange>
          </w:tcPr>
          <w:p w14:paraId="032FD28C" w14:textId="4AEC4139" w:rsidR="005F3BAC" w:rsidRPr="0046749C" w:rsidDel="00C80A79" w:rsidRDefault="005F3BAC">
            <w:pPr>
              <w:rPr>
                <w:ins w:id="447" w:author="Hoan Ng" w:date="2017-03-20T22:18:00Z"/>
                <w:del w:id="448" w:author="Trần Công Tiến" w:date="2018-05-28T20:38:00Z"/>
                <w:rFonts w:ascii="Arial" w:hAnsi="Arial" w:cs="Arial"/>
                <w:b/>
                <w:bCs/>
                <w:noProof/>
                <w:rPrChange w:id="449" w:author="Trần Công Tiến" w:date="2018-05-29T10:29:00Z">
                  <w:rPr>
                    <w:ins w:id="450" w:author="Hoan Ng" w:date="2017-03-20T22:18:00Z"/>
                    <w:del w:id="451" w:author="Trần Công Tiến" w:date="2018-05-28T20:38:00Z"/>
                    <w:b/>
                    <w:bCs/>
                  </w:rPr>
                </w:rPrChange>
              </w:rPr>
            </w:pPr>
            <w:ins w:id="452" w:author="Hoan Ng" w:date="2017-03-20T22:18:00Z">
              <w:del w:id="453" w:author="Trần Công Tiến" w:date="2018-05-28T20:38:00Z">
                <w:r w:rsidRPr="0046749C" w:rsidDel="00C80A79">
                  <w:rPr>
                    <w:rFonts w:ascii="Arial" w:hAnsi="Arial" w:cs="Arial"/>
                    <w:b/>
                    <w:bCs/>
                    <w:noProof/>
                    <w:rPrChange w:id="454" w:author="Trần Công Tiến" w:date="2018-05-29T10:29:00Z">
                      <w:rPr>
                        <w:b/>
                        <w:bCs/>
                      </w:rPr>
                    </w:rPrChange>
                  </w:rPr>
                  <w:delText> </w:delText>
                </w:r>
              </w:del>
            </w:ins>
          </w:p>
        </w:tc>
        <w:tc>
          <w:tcPr>
            <w:tcW w:w="4702" w:type="dxa"/>
            <w:hideMark/>
            <w:tcPrChange w:id="455" w:author="Microsoft Office User" w:date="2018-03-27T23:36:00Z">
              <w:tcPr>
                <w:tcW w:w="3340" w:type="dxa"/>
                <w:hideMark/>
              </w:tcPr>
            </w:tcPrChange>
          </w:tcPr>
          <w:p w14:paraId="5CACE706" w14:textId="5C04B77F" w:rsidR="005F3BAC" w:rsidRPr="0046749C" w:rsidDel="00C80A79" w:rsidRDefault="005F3BAC" w:rsidP="005F3BAC">
            <w:pPr>
              <w:rPr>
                <w:ins w:id="456" w:author="Hoan Ng" w:date="2017-03-20T22:18:00Z"/>
                <w:del w:id="457" w:author="Trần Công Tiến" w:date="2018-05-28T20:38:00Z"/>
                <w:rFonts w:ascii="Arial" w:hAnsi="Arial" w:cs="Arial"/>
                <w:b/>
                <w:bCs/>
                <w:noProof/>
                <w:rPrChange w:id="458" w:author="Trần Công Tiến" w:date="2018-05-29T10:29:00Z">
                  <w:rPr>
                    <w:ins w:id="459" w:author="Hoan Ng" w:date="2017-03-20T22:18:00Z"/>
                    <w:del w:id="460" w:author="Trần Công Tiến" w:date="2018-05-28T20:38:00Z"/>
                    <w:b/>
                    <w:bCs/>
                  </w:rPr>
                </w:rPrChange>
              </w:rPr>
            </w:pPr>
            <w:ins w:id="461" w:author="Hoan Ng" w:date="2017-03-20T22:18:00Z">
              <w:del w:id="462" w:author="Trần Công Tiến" w:date="2018-05-28T20:38:00Z">
                <w:r w:rsidRPr="0046749C" w:rsidDel="00C80A79">
                  <w:rPr>
                    <w:rFonts w:ascii="Arial" w:hAnsi="Arial" w:cs="Arial"/>
                    <w:b/>
                    <w:bCs/>
                    <w:noProof/>
                    <w:rPrChange w:id="463" w:author="Trần Công Tiến" w:date="2018-05-29T10:29:00Z">
                      <w:rPr>
                        <w:b/>
                        <w:bCs/>
                      </w:rPr>
                    </w:rPrChange>
                  </w:rPr>
                  <w:delText>1.1. Hiện trạng tổ chức</w:delText>
                </w:r>
              </w:del>
            </w:ins>
          </w:p>
        </w:tc>
        <w:tc>
          <w:tcPr>
            <w:tcW w:w="1027" w:type="dxa"/>
            <w:hideMark/>
            <w:tcPrChange w:id="464" w:author="Microsoft Office User" w:date="2018-03-27T23:36:00Z">
              <w:tcPr>
                <w:tcW w:w="960" w:type="dxa"/>
                <w:hideMark/>
              </w:tcPr>
            </w:tcPrChange>
          </w:tcPr>
          <w:p w14:paraId="7027CACA" w14:textId="785FCD6F" w:rsidR="005F3BAC" w:rsidRPr="0046749C" w:rsidDel="00C80A79" w:rsidRDefault="005F3BAC">
            <w:pPr>
              <w:rPr>
                <w:ins w:id="465" w:author="Hoan Ng" w:date="2017-03-20T22:18:00Z"/>
                <w:del w:id="466" w:author="Trần Công Tiến" w:date="2018-05-28T20:38:00Z"/>
                <w:rFonts w:ascii="Arial" w:hAnsi="Arial" w:cs="Arial"/>
                <w:b/>
                <w:bCs/>
                <w:noProof/>
                <w:rPrChange w:id="467" w:author="Trần Công Tiến" w:date="2018-05-29T10:29:00Z">
                  <w:rPr>
                    <w:ins w:id="468" w:author="Hoan Ng" w:date="2017-03-20T22:18:00Z"/>
                    <w:del w:id="469" w:author="Trần Công Tiến" w:date="2018-05-28T20:38:00Z"/>
                    <w:b/>
                    <w:bCs/>
                  </w:rPr>
                </w:rPrChange>
              </w:rPr>
            </w:pPr>
            <w:ins w:id="470" w:author="Hoan Ng" w:date="2017-03-20T22:18:00Z">
              <w:del w:id="471" w:author="Trần Công Tiến" w:date="2018-05-28T20:38:00Z">
                <w:r w:rsidRPr="0046749C" w:rsidDel="00C80A79">
                  <w:rPr>
                    <w:rFonts w:ascii="Arial" w:hAnsi="Arial" w:cs="Arial"/>
                    <w:b/>
                    <w:bCs/>
                    <w:noProof/>
                    <w:rPrChange w:id="472" w:author="Trần Công Tiến" w:date="2018-05-29T10:29:00Z">
                      <w:rPr>
                        <w:b/>
                        <w:bCs/>
                      </w:rPr>
                    </w:rPrChange>
                  </w:rPr>
                  <w:delText> </w:delText>
                </w:r>
              </w:del>
            </w:ins>
          </w:p>
        </w:tc>
        <w:tc>
          <w:tcPr>
            <w:tcW w:w="868" w:type="dxa"/>
            <w:hideMark/>
            <w:tcPrChange w:id="473" w:author="Microsoft Office User" w:date="2018-03-27T23:36:00Z">
              <w:tcPr>
                <w:tcW w:w="960" w:type="dxa"/>
                <w:hideMark/>
              </w:tcPr>
            </w:tcPrChange>
          </w:tcPr>
          <w:p w14:paraId="419B90A8" w14:textId="08E6F9CC" w:rsidR="005F3BAC" w:rsidRPr="0046749C" w:rsidDel="00C80A79" w:rsidRDefault="005F3BAC">
            <w:pPr>
              <w:rPr>
                <w:ins w:id="474" w:author="Hoan Ng" w:date="2017-03-20T22:18:00Z"/>
                <w:del w:id="475" w:author="Trần Công Tiến" w:date="2018-05-28T20:38:00Z"/>
                <w:rFonts w:ascii="Arial" w:hAnsi="Arial" w:cs="Arial"/>
                <w:b/>
                <w:bCs/>
                <w:noProof/>
                <w:rPrChange w:id="476" w:author="Trần Công Tiến" w:date="2018-05-29T10:29:00Z">
                  <w:rPr>
                    <w:ins w:id="477" w:author="Hoan Ng" w:date="2017-03-20T22:18:00Z"/>
                    <w:del w:id="478" w:author="Trần Công Tiến" w:date="2018-05-28T20:38:00Z"/>
                    <w:b/>
                    <w:bCs/>
                  </w:rPr>
                </w:rPrChange>
              </w:rPr>
            </w:pPr>
            <w:ins w:id="479" w:author="Hoan Ng" w:date="2017-03-20T22:18:00Z">
              <w:del w:id="480" w:author="Trần Công Tiến" w:date="2018-05-28T20:38:00Z">
                <w:r w:rsidRPr="0046749C" w:rsidDel="00C80A79">
                  <w:rPr>
                    <w:rFonts w:ascii="Arial" w:hAnsi="Arial" w:cs="Arial"/>
                    <w:b/>
                    <w:bCs/>
                    <w:noProof/>
                    <w:rPrChange w:id="481" w:author="Trần Công Tiến" w:date="2018-05-29T10:29:00Z">
                      <w:rPr>
                        <w:b/>
                        <w:bCs/>
                      </w:rPr>
                    </w:rPrChange>
                  </w:rPr>
                  <w:delText> </w:delText>
                </w:r>
              </w:del>
            </w:ins>
          </w:p>
        </w:tc>
        <w:tc>
          <w:tcPr>
            <w:tcW w:w="978" w:type="dxa"/>
            <w:hideMark/>
            <w:tcPrChange w:id="482" w:author="Microsoft Office User" w:date="2018-03-27T23:36:00Z">
              <w:tcPr>
                <w:tcW w:w="960" w:type="dxa"/>
                <w:hideMark/>
              </w:tcPr>
            </w:tcPrChange>
          </w:tcPr>
          <w:p w14:paraId="08095ED1" w14:textId="30CEF816" w:rsidR="005F3BAC" w:rsidRPr="0046749C" w:rsidDel="00C80A79" w:rsidRDefault="005F3BAC">
            <w:pPr>
              <w:rPr>
                <w:ins w:id="483" w:author="Hoan Ng" w:date="2017-03-20T22:18:00Z"/>
                <w:del w:id="484" w:author="Trần Công Tiến" w:date="2018-05-28T20:38:00Z"/>
                <w:rFonts w:ascii="Arial" w:hAnsi="Arial" w:cs="Arial"/>
                <w:b/>
                <w:bCs/>
                <w:noProof/>
                <w:rPrChange w:id="485" w:author="Trần Công Tiến" w:date="2018-05-29T10:29:00Z">
                  <w:rPr>
                    <w:ins w:id="486" w:author="Hoan Ng" w:date="2017-03-20T22:18:00Z"/>
                    <w:del w:id="487" w:author="Trần Công Tiến" w:date="2018-05-28T20:38:00Z"/>
                    <w:b/>
                    <w:bCs/>
                  </w:rPr>
                </w:rPrChange>
              </w:rPr>
            </w:pPr>
            <w:ins w:id="488" w:author="Hoan Ng" w:date="2017-03-20T22:18:00Z">
              <w:del w:id="489" w:author="Trần Công Tiến" w:date="2018-05-28T20:38:00Z">
                <w:r w:rsidRPr="0046749C" w:rsidDel="00C80A79">
                  <w:rPr>
                    <w:rFonts w:ascii="Arial" w:hAnsi="Arial" w:cs="Arial"/>
                    <w:b/>
                    <w:bCs/>
                    <w:noProof/>
                    <w:rPrChange w:id="490" w:author="Trần Công Tiến" w:date="2018-05-29T10:29:00Z">
                      <w:rPr>
                        <w:b/>
                        <w:bCs/>
                      </w:rPr>
                    </w:rPrChange>
                  </w:rPr>
                  <w:delText> </w:delText>
                </w:r>
              </w:del>
            </w:ins>
          </w:p>
        </w:tc>
        <w:tc>
          <w:tcPr>
            <w:tcW w:w="790" w:type="dxa"/>
            <w:hideMark/>
            <w:tcPrChange w:id="491" w:author="Microsoft Office User" w:date="2018-03-27T23:36:00Z">
              <w:tcPr>
                <w:tcW w:w="960" w:type="dxa"/>
                <w:hideMark/>
              </w:tcPr>
            </w:tcPrChange>
          </w:tcPr>
          <w:p w14:paraId="6A872CF9" w14:textId="7CC7CA0E" w:rsidR="005F3BAC" w:rsidRPr="0046749C" w:rsidDel="00C80A79" w:rsidRDefault="005F3BAC">
            <w:pPr>
              <w:rPr>
                <w:ins w:id="492" w:author="Hoan Ng" w:date="2017-03-20T22:18:00Z"/>
                <w:del w:id="493" w:author="Trần Công Tiến" w:date="2018-05-28T20:38:00Z"/>
                <w:rFonts w:ascii="Arial" w:hAnsi="Arial" w:cs="Arial"/>
                <w:b/>
                <w:bCs/>
                <w:noProof/>
                <w:rPrChange w:id="494" w:author="Trần Công Tiến" w:date="2018-05-29T10:29:00Z">
                  <w:rPr>
                    <w:ins w:id="495" w:author="Hoan Ng" w:date="2017-03-20T22:18:00Z"/>
                    <w:del w:id="496" w:author="Trần Công Tiến" w:date="2018-05-28T20:38:00Z"/>
                    <w:b/>
                    <w:bCs/>
                  </w:rPr>
                </w:rPrChange>
              </w:rPr>
            </w:pPr>
            <w:ins w:id="497" w:author="Hoan Ng" w:date="2017-03-20T22:18:00Z">
              <w:del w:id="498" w:author="Trần Công Tiến" w:date="2018-05-28T20:38:00Z">
                <w:r w:rsidRPr="0046749C" w:rsidDel="00C80A79">
                  <w:rPr>
                    <w:rFonts w:ascii="Arial" w:hAnsi="Arial" w:cs="Arial"/>
                    <w:b/>
                    <w:bCs/>
                    <w:noProof/>
                    <w:rPrChange w:id="499" w:author="Trần Công Tiến" w:date="2018-05-29T10:29:00Z">
                      <w:rPr>
                        <w:b/>
                        <w:bCs/>
                      </w:rPr>
                    </w:rPrChange>
                  </w:rPr>
                  <w:delText> </w:delText>
                </w:r>
              </w:del>
            </w:ins>
          </w:p>
        </w:tc>
      </w:tr>
      <w:tr w:rsidR="005F3BAC" w:rsidRPr="0046749C" w:rsidDel="00C80A79" w14:paraId="0919D1F6" w14:textId="579FA8A2" w:rsidTr="00491339">
        <w:trPr>
          <w:trHeight w:val="300"/>
          <w:jc w:val="center"/>
          <w:ins w:id="500" w:author="Hoan Ng" w:date="2017-03-20T22:18:00Z"/>
          <w:del w:id="501" w:author="Trần Công Tiến" w:date="2018-05-28T20:38:00Z"/>
          <w:trPrChange w:id="502" w:author="Microsoft Office User" w:date="2018-03-27T23:36:00Z">
            <w:trPr>
              <w:trHeight w:val="300"/>
            </w:trPr>
          </w:trPrChange>
        </w:trPr>
        <w:tc>
          <w:tcPr>
            <w:tcW w:w="985" w:type="dxa"/>
            <w:hideMark/>
            <w:tcPrChange w:id="503" w:author="Microsoft Office User" w:date="2018-03-27T23:36:00Z">
              <w:tcPr>
                <w:tcW w:w="8140" w:type="dxa"/>
                <w:gridSpan w:val="2"/>
                <w:hideMark/>
              </w:tcPr>
            </w:tcPrChange>
          </w:tcPr>
          <w:p w14:paraId="35A05B73" w14:textId="452327E5" w:rsidR="005F3BAC" w:rsidRPr="0046749C" w:rsidDel="00C80A79" w:rsidRDefault="005F3BAC">
            <w:pPr>
              <w:rPr>
                <w:ins w:id="504" w:author="Hoan Ng" w:date="2017-03-20T22:18:00Z"/>
                <w:del w:id="505" w:author="Trần Công Tiến" w:date="2018-05-28T20:38:00Z"/>
                <w:rFonts w:ascii="Arial" w:hAnsi="Arial" w:cs="Arial"/>
                <w:b/>
                <w:bCs/>
                <w:noProof/>
                <w:rPrChange w:id="506" w:author="Trần Công Tiến" w:date="2018-05-29T10:29:00Z">
                  <w:rPr>
                    <w:ins w:id="507" w:author="Hoan Ng" w:date="2017-03-20T22:18:00Z"/>
                    <w:del w:id="508" w:author="Trần Công Tiến" w:date="2018-05-28T20:38:00Z"/>
                    <w:b/>
                    <w:bCs/>
                  </w:rPr>
                </w:rPrChange>
              </w:rPr>
            </w:pPr>
            <w:ins w:id="509" w:author="Hoan Ng" w:date="2017-03-20T22:18:00Z">
              <w:del w:id="510" w:author="Trần Công Tiến" w:date="2018-05-28T20:38:00Z">
                <w:r w:rsidRPr="0046749C" w:rsidDel="00C80A79">
                  <w:rPr>
                    <w:rFonts w:ascii="Arial" w:hAnsi="Arial" w:cs="Arial"/>
                    <w:b/>
                    <w:bCs/>
                    <w:noProof/>
                    <w:rPrChange w:id="511" w:author="Trần Công Tiến" w:date="2018-05-29T10:29:00Z">
                      <w:rPr>
                        <w:b/>
                        <w:bCs/>
                      </w:rPr>
                    </w:rPrChange>
                  </w:rPr>
                  <w:delText> </w:delText>
                </w:r>
              </w:del>
            </w:ins>
          </w:p>
        </w:tc>
        <w:tc>
          <w:tcPr>
            <w:tcW w:w="4702" w:type="dxa"/>
            <w:hideMark/>
            <w:tcPrChange w:id="512" w:author="Microsoft Office User" w:date="2018-03-27T23:36:00Z">
              <w:tcPr>
                <w:tcW w:w="3340" w:type="dxa"/>
                <w:hideMark/>
              </w:tcPr>
            </w:tcPrChange>
          </w:tcPr>
          <w:p w14:paraId="63E120DE" w14:textId="51647DAA" w:rsidR="005F3BAC" w:rsidRPr="0046749C" w:rsidDel="00C80A79" w:rsidRDefault="005F3BAC" w:rsidP="005F3BAC">
            <w:pPr>
              <w:rPr>
                <w:ins w:id="513" w:author="Hoan Ng" w:date="2017-03-20T22:18:00Z"/>
                <w:del w:id="514" w:author="Trần Công Tiến" w:date="2018-05-28T20:38:00Z"/>
                <w:rFonts w:ascii="Arial" w:hAnsi="Arial" w:cs="Arial"/>
                <w:b/>
                <w:bCs/>
                <w:noProof/>
                <w:rPrChange w:id="515" w:author="Trần Công Tiến" w:date="2018-05-29T10:29:00Z">
                  <w:rPr>
                    <w:ins w:id="516" w:author="Hoan Ng" w:date="2017-03-20T22:18:00Z"/>
                    <w:del w:id="517" w:author="Trần Công Tiến" w:date="2018-05-28T20:38:00Z"/>
                    <w:b/>
                    <w:bCs/>
                  </w:rPr>
                </w:rPrChange>
              </w:rPr>
            </w:pPr>
            <w:ins w:id="518" w:author="Hoan Ng" w:date="2017-03-20T22:18:00Z">
              <w:del w:id="519" w:author="Trần Công Tiến" w:date="2018-05-28T20:38:00Z">
                <w:r w:rsidRPr="0046749C" w:rsidDel="00C80A79">
                  <w:rPr>
                    <w:rFonts w:ascii="Arial" w:hAnsi="Arial" w:cs="Arial"/>
                    <w:b/>
                    <w:bCs/>
                    <w:noProof/>
                    <w:rPrChange w:id="520" w:author="Trần Công Tiến" w:date="2018-05-29T10:29:00Z">
                      <w:rPr>
                        <w:b/>
                        <w:bCs/>
                      </w:rPr>
                    </w:rPrChange>
                  </w:rPr>
                  <w:delText>1.2.  </w:delText>
                </w:r>
              </w:del>
            </w:ins>
          </w:p>
        </w:tc>
        <w:tc>
          <w:tcPr>
            <w:tcW w:w="1027" w:type="dxa"/>
            <w:hideMark/>
            <w:tcPrChange w:id="521" w:author="Microsoft Office User" w:date="2018-03-27T23:36:00Z">
              <w:tcPr>
                <w:tcW w:w="960" w:type="dxa"/>
                <w:hideMark/>
              </w:tcPr>
            </w:tcPrChange>
          </w:tcPr>
          <w:p w14:paraId="4EB6D989" w14:textId="03071177" w:rsidR="005F3BAC" w:rsidRPr="0046749C" w:rsidDel="00C80A79" w:rsidRDefault="005F3BAC">
            <w:pPr>
              <w:rPr>
                <w:ins w:id="522" w:author="Hoan Ng" w:date="2017-03-20T22:18:00Z"/>
                <w:del w:id="523" w:author="Trần Công Tiến" w:date="2018-05-28T20:38:00Z"/>
                <w:rFonts w:ascii="Arial" w:hAnsi="Arial" w:cs="Arial"/>
                <w:b/>
                <w:bCs/>
                <w:noProof/>
                <w:rPrChange w:id="524" w:author="Trần Công Tiến" w:date="2018-05-29T10:29:00Z">
                  <w:rPr>
                    <w:ins w:id="525" w:author="Hoan Ng" w:date="2017-03-20T22:18:00Z"/>
                    <w:del w:id="526" w:author="Trần Công Tiến" w:date="2018-05-28T20:38:00Z"/>
                    <w:b/>
                    <w:bCs/>
                  </w:rPr>
                </w:rPrChange>
              </w:rPr>
            </w:pPr>
            <w:ins w:id="527" w:author="Hoan Ng" w:date="2017-03-20T22:18:00Z">
              <w:del w:id="528" w:author="Trần Công Tiến" w:date="2018-05-28T20:38:00Z">
                <w:r w:rsidRPr="0046749C" w:rsidDel="00C80A79">
                  <w:rPr>
                    <w:rFonts w:ascii="Arial" w:hAnsi="Arial" w:cs="Arial"/>
                    <w:b/>
                    <w:bCs/>
                    <w:noProof/>
                    <w:rPrChange w:id="529" w:author="Trần Công Tiến" w:date="2018-05-29T10:29:00Z">
                      <w:rPr>
                        <w:b/>
                        <w:bCs/>
                      </w:rPr>
                    </w:rPrChange>
                  </w:rPr>
                  <w:delText> </w:delText>
                </w:r>
              </w:del>
            </w:ins>
          </w:p>
        </w:tc>
        <w:tc>
          <w:tcPr>
            <w:tcW w:w="868" w:type="dxa"/>
            <w:hideMark/>
            <w:tcPrChange w:id="530" w:author="Microsoft Office User" w:date="2018-03-27T23:36:00Z">
              <w:tcPr>
                <w:tcW w:w="960" w:type="dxa"/>
                <w:hideMark/>
              </w:tcPr>
            </w:tcPrChange>
          </w:tcPr>
          <w:p w14:paraId="57C44465" w14:textId="455D68DC" w:rsidR="005F3BAC" w:rsidRPr="0046749C" w:rsidDel="00C80A79" w:rsidRDefault="005F3BAC">
            <w:pPr>
              <w:rPr>
                <w:ins w:id="531" w:author="Hoan Ng" w:date="2017-03-20T22:18:00Z"/>
                <w:del w:id="532" w:author="Trần Công Tiến" w:date="2018-05-28T20:38:00Z"/>
                <w:rFonts w:ascii="Arial" w:hAnsi="Arial" w:cs="Arial"/>
                <w:b/>
                <w:bCs/>
                <w:noProof/>
                <w:rPrChange w:id="533" w:author="Trần Công Tiến" w:date="2018-05-29T10:29:00Z">
                  <w:rPr>
                    <w:ins w:id="534" w:author="Hoan Ng" w:date="2017-03-20T22:18:00Z"/>
                    <w:del w:id="535" w:author="Trần Công Tiến" w:date="2018-05-28T20:38:00Z"/>
                    <w:b/>
                    <w:bCs/>
                  </w:rPr>
                </w:rPrChange>
              </w:rPr>
            </w:pPr>
            <w:ins w:id="536" w:author="Hoan Ng" w:date="2017-03-20T22:18:00Z">
              <w:del w:id="537" w:author="Trần Công Tiến" w:date="2018-05-28T20:38:00Z">
                <w:r w:rsidRPr="0046749C" w:rsidDel="00C80A79">
                  <w:rPr>
                    <w:rFonts w:ascii="Arial" w:hAnsi="Arial" w:cs="Arial"/>
                    <w:b/>
                    <w:bCs/>
                    <w:noProof/>
                    <w:rPrChange w:id="538" w:author="Trần Công Tiến" w:date="2018-05-29T10:29:00Z">
                      <w:rPr>
                        <w:b/>
                        <w:bCs/>
                      </w:rPr>
                    </w:rPrChange>
                  </w:rPr>
                  <w:delText> </w:delText>
                </w:r>
              </w:del>
            </w:ins>
          </w:p>
        </w:tc>
        <w:tc>
          <w:tcPr>
            <w:tcW w:w="978" w:type="dxa"/>
            <w:hideMark/>
            <w:tcPrChange w:id="539" w:author="Microsoft Office User" w:date="2018-03-27T23:36:00Z">
              <w:tcPr>
                <w:tcW w:w="960" w:type="dxa"/>
                <w:hideMark/>
              </w:tcPr>
            </w:tcPrChange>
          </w:tcPr>
          <w:p w14:paraId="1F80B88D" w14:textId="49DFD770" w:rsidR="005F3BAC" w:rsidRPr="0046749C" w:rsidDel="00C80A79" w:rsidRDefault="005F3BAC">
            <w:pPr>
              <w:rPr>
                <w:ins w:id="540" w:author="Hoan Ng" w:date="2017-03-20T22:18:00Z"/>
                <w:del w:id="541" w:author="Trần Công Tiến" w:date="2018-05-28T20:38:00Z"/>
                <w:rFonts w:ascii="Arial" w:hAnsi="Arial" w:cs="Arial"/>
                <w:b/>
                <w:bCs/>
                <w:noProof/>
                <w:rPrChange w:id="542" w:author="Trần Công Tiến" w:date="2018-05-29T10:29:00Z">
                  <w:rPr>
                    <w:ins w:id="543" w:author="Hoan Ng" w:date="2017-03-20T22:18:00Z"/>
                    <w:del w:id="544" w:author="Trần Công Tiến" w:date="2018-05-28T20:38:00Z"/>
                    <w:b/>
                    <w:bCs/>
                  </w:rPr>
                </w:rPrChange>
              </w:rPr>
            </w:pPr>
            <w:ins w:id="545" w:author="Hoan Ng" w:date="2017-03-20T22:18:00Z">
              <w:del w:id="546" w:author="Trần Công Tiến" w:date="2018-05-28T20:38:00Z">
                <w:r w:rsidRPr="0046749C" w:rsidDel="00C80A79">
                  <w:rPr>
                    <w:rFonts w:ascii="Arial" w:hAnsi="Arial" w:cs="Arial"/>
                    <w:b/>
                    <w:bCs/>
                    <w:noProof/>
                    <w:rPrChange w:id="547" w:author="Trần Công Tiến" w:date="2018-05-29T10:29:00Z">
                      <w:rPr>
                        <w:b/>
                        <w:bCs/>
                      </w:rPr>
                    </w:rPrChange>
                  </w:rPr>
                  <w:delText> </w:delText>
                </w:r>
              </w:del>
            </w:ins>
          </w:p>
        </w:tc>
        <w:tc>
          <w:tcPr>
            <w:tcW w:w="790" w:type="dxa"/>
            <w:hideMark/>
            <w:tcPrChange w:id="548" w:author="Microsoft Office User" w:date="2018-03-27T23:36:00Z">
              <w:tcPr>
                <w:tcW w:w="960" w:type="dxa"/>
                <w:hideMark/>
              </w:tcPr>
            </w:tcPrChange>
          </w:tcPr>
          <w:p w14:paraId="2834B53E" w14:textId="059F9EE7" w:rsidR="005F3BAC" w:rsidRPr="0046749C" w:rsidDel="00C80A79" w:rsidRDefault="005F3BAC">
            <w:pPr>
              <w:rPr>
                <w:ins w:id="549" w:author="Hoan Ng" w:date="2017-03-20T22:18:00Z"/>
                <w:del w:id="550" w:author="Trần Công Tiến" w:date="2018-05-28T20:38:00Z"/>
                <w:rFonts w:ascii="Arial" w:hAnsi="Arial" w:cs="Arial"/>
                <w:b/>
                <w:bCs/>
                <w:noProof/>
                <w:rPrChange w:id="551" w:author="Trần Công Tiến" w:date="2018-05-29T10:29:00Z">
                  <w:rPr>
                    <w:ins w:id="552" w:author="Hoan Ng" w:date="2017-03-20T22:18:00Z"/>
                    <w:del w:id="553" w:author="Trần Công Tiến" w:date="2018-05-28T20:38:00Z"/>
                    <w:b/>
                    <w:bCs/>
                  </w:rPr>
                </w:rPrChange>
              </w:rPr>
            </w:pPr>
            <w:ins w:id="554" w:author="Hoan Ng" w:date="2017-03-20T22:18:00Z">
              <w:del w:id="555" w:author="Trần Công Tiến" w:date="2018-05-28T20:38:00Z">
                <w:r w:rsidRPr="0046749C" w:rsidDel="00C80A79">
                  <w:rPr>
                    <w:rFonts w:ascii="Arial" w:hAnsi="Arial" w:cs="Arial"/>
                    <w:b/>
                    <w:bCs/>
                    <w:noProof/>
                    <w:rPrChange w:id="556" w:author="Trần Công Tiến" w:date="2018-05-29T10:29:00Z">
                      <w:rPr>
                        <w:b/>
                        <w:bCs/>
                      </w:rPr>
                    </w:rPrChange>
                  </w:rPr>
                  <w:delText> </w:delText>
                </w:r>
              </w:del>
            </w:ins>
          </w:p>
        </w:tc>
      </w:tr>
      <w:tr w:rsidR="005F3BAC" w:rsidRPr="0046749C" w:rsidDel="00C80A79" w14:paraId="3CC80E27" w14:textId="2340429A" w:rsidTr="00491339">
        <w:trPr>
          <w:trHeight w:val="300"/>
          <w:jc w:val="center"/>
          <w:ins w:id="557" w:author="Hoan Ng" w:date="2017-03-20T22:18:00Z"/>
          <w:del w:id="558" w:author="Trần Công Tiến" w:date="2018-05-28T20:38:00Z"/>
          <w:trPrChange w:id="559" w:author="Microsoft Office User" w:date="2018-03-27T23:36:00Z">
            <w:trPr>
              <w:trHeight w:val="300"/>
            </w:trPr>
          </w:trPrChange>
        </w:trPr>
        <w:tc>
          <w:tcPr>
            <w:tcW w:w="985" w:type="dxa"/>
            <w:hideMark/>
            <w:tcPrChange w:id="560" w:author="Microsoft Office User" w:date="2018-03-27T23:36:00Z">
              <w:tcPr>
                <w:tcW w:w="8140" w:type="dxa"/>
                <w:gridSpan w:val="2"/>
                <w:hideMark/>
              </w:tcPr>
            </w:tcPrChange>
          </w:tcPr>
          <w:p w14:paraId="3E9873F4" w14:textId="7DCC9FB6" w:rsidR="005F3BAC" w:rsidRPr="0046749C" w:rsidDel="00C80A79" w:rsidRDefault="005F3BAC">
            <w:pPr>
              <w:rPr>
                <w:ins w:id="561" w:author="Hoan Ng" w:date="2017-03-20T22:18:00Z"/>
                <w:del w:id="562" w:author="Trần Công Tiến" w:date="2018-05-28T20:38:00Z"/>
                <w:rFonts w:ascii="Arial" w:hAnsi="Arial" w:cs="Arial"/>
                <w:b/>
                <w:bCs/>
                <w:noProof/>
                <w:rPrChange w:id="563" w:author="Trần Công Tiến" w:date="2018-05-29T10:29:00Z">
                  <w:rPr>
                    <w:ins w:id="564" w:author="Hoan Ng" w:date="2017-03-20T22:18:00Z"/>
                    <w:del w:id="565" w:author="Trần Công Tiến" w:date="2018-05-28T20:38:00Z"/>
                    <w:b/>
                    <w:bCs/>
                  </w:rPr>
                </w:rPrChange>
              </w:rPr>
            </w:pPr>
            <w:ins w:id="566" w:author="Hoan Ng" w:date="2017-03-20T22:18:00Z">
              <w:del w:id="567" w:author="Trần Công Tiến" w:date="2018-05-28T20:38:00Z">
                <w:r w:rsidRPr="0046749C" w:rsidDel="00C80A79">
                  <w:rPr>
                    <w:rFonts w:ascii="Arial" w:hAnsi="Arial" w:cs="Arial"/>
                    <w:b/>
                    <w:bCs/>
                    <w:noProof/>
                    <w:rPrChange w:id="568" w:author="Trần Công Tiến" w:date="2018-05-29T10:29:00Z">
                      <w:rPr>
                        <w:b/>
                        <w:bCs/>
                      </w:rPr>
                    </w:rPrChange>
                  </w:rPr>
                  <w:delText> </w:delText>
                </w:r>
              </w:del>
            </w:ins>
          </w:p>
        </w:tc>
        <w:tc>
          <w:tcPr>
            <w:tcW w:w="4702" w:type="dxa"/>
            <w:hideMark/>
            <w:tcPrChange w:id="569" w:author="Microsoft Office User" w:date="2018-03-27T23:36:00Z">
              <w:tcPr>
                <w:tcW w:w="3340" w:type="dxa"/>
                <w:hideMark/>
              </w:tcPr>
            </w:tcPrChange>
          </w:tcPr>
          <w:p w14:paraId="79A52A35" w14:textId="69DCEF89" w:rsidR="005F3BAC" w:rsidRPr="0046749C" w:rsidDel="00C80A79" w:rsidRDefault="005F3BAC" w:rsidP="005F3BAC">
            <w:pPr>
              <w:rPr>
                <w:ins w:id="570" w:author="Hoan Ng" w:date="2017-03-20T22:18:00Z"/>
                <w:del w:id="571" w:author="Trần Công Tiến" w:date="2018-05-28T20:38:00Z"/>
                <w:rFonts w:ascii="Arial" w:hAnsi="Arial" w:cs="Arial"/>
                <w:b/>
                <w:bCs/>
                <w:noProof/>
                <w:rPrChange w:id="572" w:author="Trần Công Tiến" w:date="2018-05-29T10:29:00Z">
                  <w:rPr>
                    <w:ins w:id="573" w:author="Hoan Ng" w:date="2017-03-20T22:18:00Z"/>
                    <w:del w:id="574" w:author="Trần Công Tiến" w:date="2018-05-28T20:38:00Z"/>
                    <w:b/>
                    <w:bCs/>
                  </w:rPr>
                </w:rPrChange>
              </w:rPr>
            </w:pPr>
            <w:ins w:id="575" w:author="Hoan Ng" w:date="2017-03-20T22:18:00Z">
              <w:del w:id="576" w:author="Trần Công Tiến" w:date="2018-05-28T20:38:00Z">
                <w:r w:rsidRPr="0046749C" w:rsidDel="00C80A79">
                  <w:rPr>
                    <w:rFonts w:ascii="Arial" w:hAnsi="Arial" w:cs="Arial"/>
                    <w:b/>
                    <w:bCs/>
                    <w:noProof/>
                    <w:rPrChange w:id="577" w:author="Trần Công Tiến" w:date="2018-05-29T10:29:00Z">
                      <w:rPr>
                        <w:b/>
                        <w:bCs/>
                      </w:rPr>
                    </w:rPrChange>
                  </w:rPr>
                  <w:delText>1.3.  </w:delText>
                </w:r>
              </w:del>
            </w:ins>
          </w:p>
        </w:tc>
        <w:tc>
          <w:tcPr>
            <w:tcW w:w="1027" w:type="dxa"/>
            <w:hideMark/>
            <w:tcPrChange w:id="578" w:author="Microsoft Office User" w:date="2018-03-27T23:36:00Z">
              <w:tcPr>
                <w:tcW w:w="960" w:type="dxa"/>
                <w:hideMark/>
              </w:tcPr>
            </w:tcPrChange>
          </w:tcPr>
          <w:p w14:paraId="505139E6" w14:textId="7A358C91" w:rsidR="005F3BAC" w:rsidRPr="0046749C" w:rsidDel="00C80A79" w:rsidRDefault="005F3BAC">
            <w:pPr>
              <w:rPr>
                <w:ins w:id="579" w:author="Hoan Ng" w:date="2017-03-20T22:18:00Z"/>
                <w:del w:id="580" w:author="Trần Công Tiến" w:date="2018-05-28T20:38:00Z"/>
                <w:rFonts w:ascii="Arial" w:hAnsi="Arial" w:cs="Arial"/>
                <w:b/>
                <w:bCs/>
                <w:noProof/>
                <w:rPrChange w:id="581" w:author="Trần Công Tiến" w:date="2018-05-29T10:29:00Z">
                  <w:rPr>
                    <w:ins w:id="582" w:author="Hoan Ng" w:date="2017-03-20T22:18:00Z"/>
                    <w:del w:id="583" w:author="Trần Công Tiến" w:date="2018-05-28T20:38:00Z"/>
                    <w:b/>
                    <w:bCs/>
                  </w:rPr>
                </w:rPrChange>
              </w:rPr>
            </w:pPr>
            <w:ins w:id="584" w:author="Hoan Ng" w:date="2017-03-20T22:18:00Z">
              <w:del w:id="585" w:author="Trần Công Tiến" w:date="2018-05-28T20:38:00Z">
                <w:r w:rsidRPr="0046749C" w:rsidDel="00C80A79">
                  <w:rPr>
                    <w:rFonts w:ascii="Arial" w:hAnsi="Arial" w:cs="Arial"/>
                    <w:b/>
                    <w:bCs/>
                    <w:noProof/>
                    <w:rPrChange w:id="586" w:author="Trần Công Tiến" w:date="2018-05-29T10:29:00Z">
                      <w:rPr>
                        <w:b/>
                        <w:bCs/>
                      </w:rPr>
                    </w:rPrChange>
                  </w:rPr>
                  <w:delText> </w:delText>
                </w:r>
              </w:del>
            </w:ins>
          </w:p>
        </w:tc>
        <w:tc>
          <w:tcPr>
            <w:tcW w:w="868" w:type="dxa"/>
            <w:hideMark/>
            <w:tcPrChange w:id="587" w:author="Microsoft Office User" w:date="2018-03-27T23:36:00Z">
              <w:tcPr>
                <w:tcW w:w="960" w:type="dxa"/>
                <w:hideMark/>
              </w:tcPr>
            </w:tcPrChange>
          </w:tcPr>
          <w:p w14:paraId="57271621" w14:textId="107B5425" w:rsidR="005F3BAC" w:rsidRPr="0046749C" w:rsidDel="00C80A79" w:rsidRDefault="005F3BAC">
            <w:pPr>
              <w:rPr>
                <w:ins w:id="588" w:author="Hoan Ng" w:date="2017-03-20T22:18:00Z"/>
                <w:del w:id="589" w:author="Trần Công Tiến" w:date="2018-05-28T20:38:00Z"/>
                <w:rFonts w:ascii="Arial" w:hAnsi="Arial" w:cs="Arial"/>
                <w:b/>
                <w:bCs/>
                <w:noProof/>
                <w:rPrChange w:id="590" w:author="Trần Công Tiến" w:date="2018-05-29T10:29:00Z">
                  <w:rPr>
                    <w:ins w:id="591" w:author="Hoan Ng" w:date="2017-03-20T22:18:00Z"/>
                    <w:del w:id="592" w:author="Trần Công Tiến" w:date="2018-05-28T20:38:00Z"/>
                    <w:b/>
                    <w:bCs/>
                  </w:rPr>
                </w:rPrChange>
              </w:rPr>
            </w:pPr>
            <w:ins w:id="593" w:author="Hoan Ng" w:date="2017-03-20T22:18:00Z">
              <w:del w:id="594" w:author="Trần Công Tiến" w:date="2018-05-28T20:38:00Z">
                <w:r w:rsidRPr="0046749C" w:rsidDel="00C80A79">
                  <w:rPr>
                    <w:rFonts w:ascii="Arial" w:hAnsi="Arial" w:cs="Arial"/>
                    <w:b/>
                    <w:bCs/>
                    <w:noProof/>
                    <w:rPrChange w:id="595" w:author="Trần Công Tiến" w:date="2018-05-29T10:29:00Z">
                      <w:rPr>
                        <w:b/>
                        <w:bCs/>
                      </w:rPr>
                    </w:rPrChange>
                  </w:rPr>
                  <w:delText> </w:delText>
                </w:r>
              </w:del>
            </w:ins>
          </w:p>
        </w:tc>
        <w:tc>
          <w:tcPr>
            <w:tcW w:w="978" w:type="dxa"/>
            <w:hideMark/>
            <w:tcPrChange w:id="596" w:author="Microsoft Office User" w:date="2018-03-27T23:36:00Z">
              <w:tcPr>
                <w:tcW w:w="960" w:type="dxa"/>
                <w:hideMark/>
              </w:tcPr>
            </w:tcPrChange>
          </w:tcPr>
          <w:p w14:paraId="1188C735" w14:textId="4FC68414" w:rsidR="005F3BAC" w:rsidRPr="0046749C" w:rsidDel="00C80A79" w:rsidRDefault="005F3BAC">
            <w:pPr>
              <w:rPr>
                <w:ins w:id="597" w:author="Hoan Ng" w:date="2017-03-20T22:18:00Z"/>
                <w:del w:id="598" w:author="Trần Công Tiến" w:date="2018-05-28T20:38:00Z"/>
                <w:rFonts w:ascii="Arial" w:hAnsi="Arial" w:cs="Arial"/>
                <w:b/>
                <w:bCs/>
                <w:noProof/>
                <w:rPrChange w:id="599" w:author="Trần Công Tiến" w:date="2018-05-29T10:29:00Z">
                  <w:rPr>
                    <w:ins w:id="600" w:author="Hoan Ng" w:date="2017-03-20T22:18:00Z"/>
                    <w:del w:id="601" w:author="Trần Công Tiến" w:date="2018-05-28T20:38:00Z"/>
                    <w:b/>
                    <w:bCs/>
                  </w:rPr>
                </w:rPrChange>
              </w:rPr>
            </w:pPr>
            <w:ins w:id="602" w:author="Hoan Ng" w:date="2017-03-20T22:18:00Z">
              <w:del w:id="603" w:author="Trần Công Tiến" w:date="2018-05-28T20:38:00Z">
                <w:r w:rsidRPr="0046749C" w:rsidDel="00C80A79">
                  <w:rPr>
                    <w:rFonts w:ascii="Arial" w:hAnsi="Arial" w:cs="Arial"/>
                    <w:b/>
                    <w:bCs/>
                    <w:noProof/>
                    <w:rPrChange w:id="604" w:author="Trần Công Tiến" w:date="2018-05-29T10:29:00Z">
                      <w:rPr>
                        <w:b/>
                        <w:bCs/>
                      </w:rPr>
                    </w:rPrChange>
                  </w:rPr>
                  <w:delText> </w:delText>
                </w:r>
              </w:del>
            </w:ins>
          </w:p>
        </w:tc>
        <w:tc>
          <w:tcPr>
            <w:tcW w:w="790" w:type="dxa"/>
            <w:hideMark/>
            <w:tcPrChange w:id="605" w:author="Microsoft Office User" w:date="2018-03-27T23:36:00Z">
              <w:tcPr>
                <w:tcW w:w="960" w:type="dxa"/>
                <w:hideMark/>
              </w:tcPr>
            </w:tcPrChange>
          </w:tcPr>
          <w:p w14:paraId="474F0037" w14:textId="777A2091" w:rsidR="005F3BAC" w:rsidRPr="0046749C" w:rsidDel="00C80A79" w:rsidRDefault="005F3BAC">
            <w:pPr>
              <w:rPr>
                <w:ins w:id="606" w:author="Hoan Ng" w:date="2017-03-20T22:18:00Z"/>
                <w:del w:id="607" w:author="Trần Công Tiến" w:date="2018-05-28T20:38:00Z"/>
                <w:rFonts w:ascii="Arial" w:hAnsi="Arial" w:cs="Arial"/>
                <w:b/>
                <w:bCs/>
                <w:noProof/>
                <w:rPrChange w:id="608" w:author="Trần Công Tiến" w:date="2018-05-29T10:29:00Z">
                  <w:rPr>
                    <w:ins w:id="609" w:author="Hoan Ng" w:date="2017-03-20T22:18:00Z"/>
                    <w:del w:id="610" w:author="Trần Công Tiến" w:date="2018-05-28T20:38:00Z"/>
                    <w:b/>
                    <w:bCs/>
                  </w:rPr>
                </w:rPrChange>
              </w:rPr>
            </w:pPr>
            <w:ins w:id="611" w:author="Hoan Ng" w:date="2017-03-20T22:18:00Z">
              <w:del w:id="612" w:author="Trần Công Tiến" w:date="2018-05-28T20:38:00Z">
                <w:r w:rsidRPr="0046749C" w:rsidDel="00C80A79">
                  <w:rPr>
                    <w:rFonts w:ascii="Arial" w:hAnsi="Arial" w:cs="Arial"/>
                    <w:b/>
                    <w:bCs/>
                    <w:noProof/>
                    <w:rPrChange w:id="613" w:author="Trần Công Tiến" w:date="2018-05-29T10:29:00Z">
                      <w:rPr>
                        <w:b/>
                        <w:bCs/>
                      </w:rPr>
                    </w:rPrChange>
                  </w:rPr>
                  <w:delText> </w:delText>
                </w:r>
              </w:del>
            </w:ins>
          </w:p>
        </w:tc>
      </w:tr>
      <w:tr w:rsidR="005F3BAC" w:rsidRPr="0046749C" w:rsidDel="00C80A79" w14:paraId="4DD0AC6C" w14:textId="449CEDA7" w:rsidTr="00491339">
        <w:trPr>
          <w:trHeight w:val="300"/>
          <w:jc w:val="center"/>
          <w:ins w:id="614" w:author="Hoan Ng" w:date="2017-03-20T22:18:00Z"/>
          <w:del w:id="615" w:author="Trần Công Tiến" w:date="2018-05-28T20:38:00Z"/>
          <w:trPrChange w:id="616" w:author="Microsoft Office User" w:date="2018-03-27T23:36:00Z">
            <w:trPr>
              <w:trHeight w:val="300"/>
            </w:trPr>
          </w:trPrChange>
        </w:trPr>
        <w:tc>
          <w:tcPr>
            <w:tcW w:w="985" w:type="dxa"/>
            <w:hideMark/>
            <w:tcPrChange w:id="617" w:author="Microsoft Office User" w:date="2018-03-27T23:36:00Z">
              <w:tcPr>
                <w:tcW w:w="8140" w:type="dxa"/>
                <w:gridSpan w:val="2"/>
                <w:hideMark/>
              </w:tcPr>
            </w:tcPrChange>
          </w:tcPr>
          <w:p w14:paraId="61D3D5A4" w14:textId="2837DFD5" w:rsidR="005F3BAC" w:rsidRPr="0046749C" w:rsidDel="00C80A79" w:rsidRDefault="005F3BAC">
            <w:pPr>
              <w:rPr>
                <w:ins w:id="618" w:author="Hoan Ng" w:date="2017-03-20T22:18:00Z"/>
                <w:del w:id="619" w:author="Trần Công Tiến" w:date="2018-05-28T20:38:00Z"/>
                <w:rFonts w:ascii="Arial" w:hAnsi="Arial" w:cs="Arial"/>
                <w:b/>
                <w:bCs/>
                <w:noProof/>
                <w:rPrChange w:id="620" w:author="Trần Công Tiến" w:date="2018-05-29T10:29:00Z">
                  <w:rPr>
                    <w:ins w:id="621" w:author="Hoan Ng" w:date="2017-03-20T22:18:00Z"/>
                    <w:del w:id="622" w:author="Trần Công Tiến" w:date="2018-05-28T20:38:00Z"/>
                    <w:b/>
                    <w:bCs/>
                  </w:rPr>
                </w:rPrChange>
              </w:rPr>
            </w:pPr>
            <w:ins w:id="623" w:author="Hoan Ng" w:date="2017-03-20T22:18:00Z">
              <w:del w:id="624" w:author="Trần Công Tiến" w:date="2018-05-28T20:38:00Z">
                <w:r w:rsidRPr="0046749C" w:rsidDel="00C80A79">
                  <w:rPr>
                    <w:rFonts w:ascii="Arial" w:hAnsi="Arial" w:cs="Arial"/>
                    <w:b/>
                    <w:bCs/>
                    <w:noProof/>
                    <w:rPrChange w:id="625" w:author="Trần Công Tiến" w:date="2018-05-29T10:29:00Z">
                      <w:rPr>
                        <w:b/>
                        <w:bCs/>
                      </w:rPr>
                    </w:rPrChange>
                  </w:rPr>
                  <w:delText> </w:delText>
                </w:r>
              </w:del>
            </w:ins>
          </w:p>
        </w:tc>
        <w:tc>
          <w:tcPr>
            <w:tcW w:w="4702" w:type="dxa"/>
            <w:hideMark/>
            <w:tcPrChange w:id="626" w:author="Microsoft Office User" w:date="2018-03-27T23:36:00Z">
              <w:tcPr>
                <w:tcW w:w="3340" w:type="dxa"/>
                <w:hideMark/>
              </w:tcPr>
            </w:tcPrChange>
          </w:tcPr>
          <w:p w14:paraId="16B7EEDD" w14:textId="50D083C7" w:rsidR="005F3BAC" w:rsidRPr="0046749C" w:rsidDel="00C80A79" w:rsidRDefault="005F3BAC">
            <w:pPr>
              <w:rPr>
                <w:ins w:id="627" w:author="Hoan Ng" w:date="2017-03-20T22:18:00Z"/>
                <w:del w:id="628" w:author="Trần Công Tiến" w:date="2018-05-28T20:38:00Z"/>
                <w:rFonts w:ascii="Arial" w:hAnsi="Arial" w:cs="Arial"/>
                <w:b/>
                <w:bCs/>
                <w:noProof/>
                <w:rPrChange w:id="629" w:author="Trần Công Tiến" w:date="2018-05-29T10:29:00Z">
                  <w:rPr>
                    <w:ins w:id="630" w:author="Hoan Ng" w:date="2017-03-20T22:18:00Z"/>
                    <w:del w:id="631" w:author="Trần Công Tiến" w:date="2018-05-28T20:38:00Z"/>
                    <w:b/>
                    <w:bCs/>
                  </w:rPr>
                </w:rPrChange>
              </w:rPr>
            </w:pPr>
            <w:ins w:id="632" w:author="Hoan Ng" w:date="2017-03-20T22:18:00Z">
              <w:del w:id="633" w:author="Trần Công Tiến" w:date="2018-05-28T20:38:00Z">
                <w:r w:rsidRPr="0046749C" w:rsidDel="00C80A79">
                  <w:rPr>
                    <w:rFonts w:ascii="Arial" w:hAnsi="Arial" w:cs="Arial"/>
                    <w:b/>
                    <w:bCs/>
                    <w:noProof/>
                    <w:rPrChange w:id="634" w:author="Trần Công Tiến" w:date="2018-05-29T10:29:00Z">
                      <w:rPr>
                        <w:b/>
                        <w:bCs/>
                      </w:rPr>
                    </w:rPrChange>
                  </w:rPr>
                  <w:delText>Chương 2: Phân tích</w:delText>
                </w:r>
              </w:del>
            </w:ins>
          </w:p>
        </w:tc>
        <w:tc>
          <w:tcPr>
            <w:tcW w:w="1027" w:type="dxa"/>
            <w:hideMark/>
            <w:tcPrChange w:id="635" w:author="Microsoft Office User" w:date="2018-03-27T23:36:00Z">
              <w:tcPr>
                <w:tcW w:w="960" w:type="dxa"/>
                <w:hideMark/>
              </w:tcPr>
            </w:tcPrChange>
          </w:tcPr>
          <w:p w14:paraId="2953588C" w14:textId="7293807C" w:rsidR="005F3BAC" w:rsidRPr="0046749C" w:rsidDel="00C80A79" w:rsidRDefault="005F3BAC">
            <w:pPr>
              <w:rPr>
                <w:ins w:id="636" w:author="Hoan Ng" w:date="2017-03-20T22:18:00Z"/>
                <w:del w:id="637" w:author="Trần Công Tiến" w:date="2018-05-28T20:38:00Z"/>
                <w:rFonts w:ascii="Arial" w:hAnsi="Arial" w:cs="Arial"/>
                <w:b/>
                <w:bCs/>
                <w:noProof/>
                <w:rPrChange w:id="638" w:author="Trần Công Tiến" w:date="2018-05-29T10:29:00Z">
                  <w:rPr>
                    <w:ins w:id="639" w:author="Hoan Ng" w:date="2017-03-20T22:18:00Z"/>
                    <w:del w:id="640" w:author="Trần Công Tiến" w:date="2018-05-28T20:38:00Z"/>
                    <w:b/>
                    <w:bCs/>
                  </w:rPr>
                </w:rPrChange>
              </w:rPr>
            </w:pPr>
          </w:p>
        </w:tc>
        <w:tc>
          <w:tcPr>
            <w:tcW w:w="868" w:type="dxa"/>
            <w:hideMark/>
            <w:tcPrChange w:id="641" w:author="Microsoft Office User" w:date="2018-03-27T23:36:00Z">
              <w:tcPr>
                <w:tcW w:w="960" w:type="dxa"/>
                <w:hideMark/>
              </w:tcPr>
            </w:tcPrChange>
          </w:tcPr>
          <w:p w14:paraId="7D78B88A" w14:textId="02251CC1" w:rsidR="005F3BAC" w:rsidRPr="0046749C" w:rsidDel="00C80A79" w:rsidRDefault="005F3BAC" w:rsidP="79EC4313">
            <w:pPr>
              <w:spacing w:after="160" w:line="259" w:lineRule="auto"/>
              <w:rPr>
                <w:del w:id="642" w:author="Trần Công Tiến" w:date="2018-05-28T20:38:00Z"/>
                <w:rFonts w:ascii="Arial" w:hAnsi="Arial" w:cs="Arial"/>
                <w:b/>
                <w:bCs/>
                <w:noProof/>
                <w:rPrChange w:id="643" w:author="Trần Công Tiến" w:date="2018-05-29T10:29:00Z">
                  <w:rPr>
                    <w:del w:id="644" w:author="Trần Công Tiến" w:date="2018-05-28T20:38:00Z"/>
                    <w:b/>
                    <w:bCs/>
                  </w:rPr>
                </w:rPrChange>
              </w:rPr>
            </w:pPr>
            <w:ins w:id="645" w:author="Hoan Ng" w:date="2017-03-20T22:18:00Z">
              <w:del w:id="646" w:author="Trần Công Tiến" w:date="2018-03-27T00:51:00Z">
                <w:r w:rsidRPr="0046749C" w:rsidDel="79EC4313">
                  <w:rPr>
                    <w:rFonts w:ascii="Arial" w:hAnsi="Arial" w:cs="Arial"/>
                    <w:b/>
                    <w:bCs/>
                    <w:noProof/>
                    <w:rPrChange w:id="647" w:author="Trần Công Tiến" w:date="2018-05-29T10:29:00Z">
                      <w:rPr>
                        <w:b/>
                        <w:bCs/>
                      </w:rPr>
                    </w:rPrChange>
                  </w:rPr>
                  <w:delText> </w:delText>
                </w:r>
              </w:del>
            </w:ins>
          </w:p>
        </w:tc>
        <w:tc>
          <w:tcPr>
            <w:tcW w:w="978" w:type="dxa"/>
            <w:hideMark/>
            <w:tcPrChange w:id="648" w:author="Microsoft Office User" w:date="2018-03-27T23:36:00Z">
              <w:tcPr>
                <w:tcW w:w="960" w:type="dxa"/>
                <w:hideMark/>
              </w:tcPr>
            </w:tcPrChange>
          </w:tcPr>
          <w:p w14:paraId="1B4C837E" w14:textId="2151BE85" w:rsidR="005F3BAC" w:rsidRPr="0046749C" w:rsidDel="00C80A79" w:rsidRDefault="005F3BAC" w:rsidP="79EC4313">
            <w:pPr>
              <w:spacing w:after="160" w:line="259" w:lineRule="auto"/>
              <w:rPr>
                <w:del w:id="649" w:author="Trần Công Tiến" w:date="2018-05-28T20:38:00Z"/>
                <w:rFonts w:ascii="Arial" w:hAnsi="Arial" w:cs="Arial"/>
                <w:b/>
                <w:bCs/>
                <w:noProof/>
                <w:rPrChange w:id="650" w:author="Trần Công Tiến" w:date="2018-05-29T10:29:00Z">
                  <w:rPr>
                    <w:del w:id="651" w:author="Trần Công Tiến" w:date="2018-05-28T20:38:00Z"/>
                    <w:b/>
                    <w:bCs/>
                  </w:rPr>
                </w:rPrChange>
              </w:rPr>
            </w:pPr>
            <w:ins w:id="652" w:author="Hoan Ng" w:date="2017-03-20T22:18:00Z">
              <w:del w:id="653" w:author="Trần Công Tiến" w:date="2018-03-27T00:51:00Z">
                <w:r w:rsidRPr="0046749C" w:rsidDel="79EC4313">
                  <w:rPr>
                    <w:rFonts w:ascii="Arial" w:hAnsi="Arial" w:cs="Arial"/>
                    <w:b/>
                    <w:bCs/>
                    <w:noProof/>
                    <w:rPrChange w:id="654" w:author="Trần Công Tiến" w:date="2018-05-29T10:29:00Z">
                      <w:rPr>
                        <w:b/>
                        <w:bCs/>
                      </w:rPr>
                    </w:rPrChange>
                  </w:rPr>
                  <w:delText> </w:delText>
                </w:r>
              </w:del>
            </w:ins>
          </w:p>
        </w:tc>
        <w:tc>
          <w:tcPr>
            <w:tcW w:w="790" w:type="dxa"/>
            <w:hideMark/>
            <w:tcPrChange w:id="655" w:author="Microsoft Office User" w:date="2018-03-27T23:36:00Z">
              <w:tcPr>
                <w:tcW w:w="960" w:type="dxa"/>
                <w:hideMark/>
              </w:tcPr>
            </w:tcPrChange>
          </w:tcPr>
          <w:p w14:paraId="615D27E7" w14:textId="16F4B3A8" w:rsidR="005F3BAC" w:rsidRPr="0046749C" w:rsidDel="00C80A79" w:rsidRDefault="005F3BAC">
            <w:pPr>
              <w:rPr>
                <w:ins w:id="656" w:author="Hoan Ng" w:date="2017-03-20T22:18:00Z"/>
                <w:del w:id="657" w:author="Trần Công Tiến" w:date="2018-05-28T20:38:00Z"/>
                <w:rFonts w:ascii="Arial" w:hAnsi="Arial" w:cs="Arial"/>
                <w:b/>
                <w:bCs/>
                <w:noProof/>
                <w:rPrChange w:id="658" w:author="Trần Công Tiến" w:date="2018-05-29T10:29:00Z">
                  <w:rPr>
                    <w:ins w:id="659" w:author="Hoan Ng" w:date="2017-03-20T22:18:00Z"/>
                    <w:del w:id="660" w:author="Trần Công Tiến" w:date="2018-05-28T20:38:00Z"/>
                    <w:b/>
                    <w:bCs/>
                  </w:rPr>
                </w:rPrChange>
              </w:rPr>
            </w:pPr>
            <w:ins w:id="661" w:author="Hoan Ng" w:date="2017-03-20T22:18:00Z">
              <w:del w:id="662" w:author="Trần Công Tiến" w:date="2018-05-28T20:38:00Z">
                <w:r w:rsidRPr="0046749C" w:rsidDel="00C80A79">
                  <w:rPr>
                    <w:rFonts w:ascii="Arial" w:hAnsi="Arial" w:cs="Arial"/>
                    <w:b/>
                    <w:bCs/>
                    <w:noProof/>
                    <w:rPrChange w:id="663" w:author="Trần Công Tiến" w:date="2018-05-29T10:29:00Z">
                      <w:rPr>
                        <w:b/>
                        <w:bCs/>
                      </w:rPr>
                    </w:rPrChange>
                  </w:rPr>
                  <w:delText> </w:delText>
                </w:r>
              </w:del>
            </w:ins>
          </w:p>
        </w:tc>
      </w:tr>
      <w:tr w:rsidR="005F3BAC" w:rsidRPr="0046749C" w:rsidDel="00C80A79" w14:paraId="642D888C" w14:textId="36F1C77E" w:rsidTr="00491339">
        <w:trPr>
          <w:trHeight w:val="300"/>
          <w:jc w:val="center"/>
          <w:ins w:id="664" w:author="Hoan Ng" w:date="2017-03-20T22:18:00Z"/>
          <w:del w:id="665" w:author="Trần Công Tiến" w:date="2018-05-28T20:38:00Z"/>
          <w:trPrChange w:id="666" w:author="Microsoft Office User" w:date="2018-03-27T23:36:00Z">
            <w:trPr>
              <w:trHeight w:val="300"/>
            </w:trPr>
          </w:trPrChange>
        </w:trPr>
        <w:tc>
          <w:tcPr>
            <w:tcW w:w="985" w:type="dxa"/>
            <w:hideMark/>
            <w:tcPrChange w:id="667" w:author="Microsoft Office User" w:date="2018-03-27T23:36:00Z">
              <w:tcPr>
                <w:tcW w:w="8140" w:type="dxa"/>
                <w:gridSpan w:val="2"/>
                <w:hideMark/>
              </w:tcPr>
            </w:tcPrChange>
          </w:tcPr>
          <w:p w14:paraId="59738D77" w14:textId="227D36FB" w:rsidR="005F3BAC" w:rsidRPr="0046749C" w:rsidDel="00C80A79" w:rsidRDefault="005F3BAC">
            <w:pPr>
              <w:rPr>
                <w:ins w:id="668" w:author="Hoan Ng" w:date="2017-03-20T22:18:00Z"/>
                <w:del w:id="669" w:author="Trần Công Tiến" w:date="2018-05-28T20:38:00Z"/>
                <w:rFonts w:ascii="Arial" w:hAnsi="Arial" w:cs="Arial"/>
                <w:b/>
                <w:bCs/>
                <w:noProof/>
                <w:rPrChange w:id="670" w:author="Trần Công Tiến" w:date="2018-05-29T10:29:00Z">
                  <w:rPr>
                    <w:ins w:id="671" w:author="Hoan Ng" w:date="2017-03-20T22:18:00Z"/>
                    <w:del w:id="672" w:author="Trần Công Tiến" w:date="2018-05-28T20:38:00Z"/>
                    <w:b/>
                    <w:bCs/>
                  </w:rPr>
                </w:rPrChange>
              </w:rPr>
            </w:pPr>
            <w:ins w:id="673" w:author="Hoan Ng" w:date="2017-03-20T22:18:00Z">
              <w:del w:id="674" w:author="Trần Công Tiến" w:date="2018-05-28T20:38:00Z">
                <w:r w:rsidRPr="0046749C" w:rsidDel="00C80A79">
                  <w:rPr>
                    <w:rFonts w:ascii="Arial" w:hAnsi="Arial" w:cs="Arial"/>
                    <w:b/>
                    <w:bCs/>
                    <w:noProof/>
                    <w:rPrChange w:id="675" w:author="Trần Công Tiến" w:date="2018-05-29T10:29:00Z">
                      <w:rPr>
                        <w:b/>
                        <w:bCs/>
                      </w:rPr>
                    </w:rPrChange>
                  </w:rPr>
                  <w:delText> </w:delText>
                </w:r>
              </w:del>
            </w:ins>
          </w:p>
        </w:tc>
        <w:tc>
          <w:tcPr>
            <w:tcW w:w="4702" w:type="dxa"/>
            <w:hideMark/>
            <w:tcPrChange w:id="676" w:author="Microsoft Office User" w:date="2018-03-27T23:36:00Z">
              <w:tcPr>
                <w:tcW w:w="3340" w:type="dxa"/>
                <w:hideMark/>
              </w:tcPr>
            </w:tcPrChange>
          </w:tcPr>
          <w:p w14:paraId="4106ED17" w14:textId="46579A17" w:rsidR="005F3BAC" w:rsidRPr="0046749C" w:rsidDel="00C80A79" w:rsidRDefault="005F3BAC" w:rsidP="005F3BAC">
            <w:pPr>
              <w:rPr>
                <w:ins w:id="677" w:author="Hoan Ng" w:date="2017-03-20T22:18:00Z"/>
                <w:del w:id="678" w:author="Trần Công Tiến" w:date="2018-05-28T20:38:00Z"/>
                <w:rFonts w:ascii="Arial" w:hAnsi="Arial" w:cs="Arial"/>
                <w:b/>
                <w:bCs/>
                <w:noProof/>
                <w:rPrChange w:id="679" w:author="Trần Công Tiến" w:date="2018-05-29T10:29:00Z">
                  <w:rPr>
                    <w:ins w:id="680" w:author="Hoan Ng" w:date="2017-03-20T22:18:00Z"/>
                    <w:del w:id="681" w:author="Trần Công Tiến" w:date="2018-05-28T20:38:00Z"/>
                    <w:b/>
                    <w:bCs/>
                  </w:rPr>
                </w:rPrChange>
              </w:rPr>
            </w:pPr>
            <w:ins w:id="682" w:author="Hoan Ng" w:date="2017-03-20T22:18:00Z">
              <w:del w:id="683" w:author="Trần Công Tiến" w:date="2018-05-28T20:38:00Z">
                <w:r w:rsidRPr="0046749C" w:rsidDel="00C80A79">
                  <w:rPr>
                    <w:rFonts w:ascii="Arial" w:hAnsi="Arial" w:cs="Arial"/>
                    <w:b/>
                    <w:bCs/>
                    <w:noProof/>
                    <w:rPrChange w:id="684" w:author="Trần Công Tiến" w:date="2018-05-29T10:29:00Z">
                      <w:rPr>
                        <w:b/>
                        <w:bCs/>
                      </w:rPr>
                    </w:rPrChange>
                  </w:rPr>
                  <w:delText>2.1.</w:delText>
                </w:r>
              </w:del>
            </w:ins>
          </w:p>
        </w:tc>
        <w:tc>
          <w:tcPr>
            <w:tcW w:w="1027" w:type="dxa"/>
            <w:hideMark/>
            <w:tcPrChange w:id="685" w:author="Microsoft Office User" w:date="2018-03-27T23:36:00Z">
              <w:tcPr>
                <w:tcW w:w="960" w:type="dxa"/>
                <w:hideMark/>
              </w:tcPr>
            </w:tcPrChange>
          </w:tcPr>
          <w:p w14:paraId="41C2638C" w14:textId="266ED09C" w:rsidR="005F3BAC" w:rsidRPr="0046749C" w:rsidDel="00C80A79" w:rsidRDefault="005F3BAC">
            <w:pPr>
              <w:rPr>
                <w:ins w:id="686" w:author="Hoan Ng" w:date="2017-03-20T22:18:00Z"/>
                <w:del w:id="687" w:author="Trần Công Tiến" w:date="2018-05-28T20:38:00Z"/>
                <w:rFonts w:ascii="Arial" w:hAnsi="Arial" w:cs="Arial"/>
                <w:b/>
                <w:bCs/>
                <w:noProof/>
                <w:rPrChange w:id="688" w:author="Trần Công Tiến" w:date="2018-05-29T10:29:00Z">
                  <w:rPr>
                    <w:ins w:id="689" w:author="Hoan Ng" w:date="2017-03-20T22:18:00Z"/>
                    <w:del w:id="690" w:author="Trần Công Tiến" w:date="2018-05-28T20:38:00Z"/>
                    <w:b/>
                    <w:bCs/>
                  </w:rPr>
                </w:rPrChange>
              </w:rPr>
            </w:pPr>
            <w:ins w:id="691" w:author="Hoan Ng" w:date="2017-03-20T22:18:00Z">
              <w:del w:id="692" w:author="Trần Công Tiến" w:date="2018-05-28T20:38:00Z">
                <w:r w:rsidRPr="0046749C" w:rsidDel="00C80A79">
                  <w:rPr>
                    <w:rFonts w:ascii="Arial" w:hAnsi="Arial" w:cs="Arial"/>
                    <w:b/>
                    <w:bCs/>
                    <w:noProof/>
                    <w:rPrChange w:id="693" w:author="Trần Công Tiến" w:date="2018-05-29T10:29:00Z">
                      <w:rPr>
                        <w:b/>
                        <w:bCs/>
                      </w:rPr>
                    </w:rPrChange>
                  </w:rPr>
                  <w:delText> </w:delText>
                </w:r>
              </w:del>
            </w:ins>
          </w:p>
        </w:tc>
        <w:tc>
          <w:tcPr>
            <w:tcW w:w="868" w:type="dxa"/>
            <w:hideMark/>
            <w:tcPrChange w:id="694" w:author="Microsoft Office User" w:date="2018-03-27T23:36:00Z">
              <w:tcPr>
                <w:tcW w:w="960" w:type="dxa"/>
                <w:hideMark/>
              </w:tcPr>
            </w:tcPrChange>
          </w:tcPr>
          <w:p w14:paraId="5971C3AE" w14:textId="0001A89C" w:rsidR="005F3BAC" w:rsidRPr="0046749C" w:rsidDel="00C80A79" w:rsidRDefault="005F3BAC">
            <w:pPr>
              <w:rPr>
                <w:ins w:id="695" w:author="Hoan Ng" w:date="2017-03-20T22:18:00Z"/>
                <w:del w:id="696" w:author="Trần Công Tiến" w:date="2018-05-28T20:38:00Z"/>
                <w:rFonts w:ascii="Arial" w:hAnsi="Arial" w:cs="Arial"/>
                <w:b/>
                <w:bCs/>
                <w:noProof/>
                <w:rPrChange w:id="697" w:author="Trần Công Tiến" w:date="2018-05-29T10:29:00Z">
                  <w:rPr>
                    <w:ins w:id="698" w:author="Hoan Ng" w:date="2017-03-20T22:18:00Z"/>
                    <w:del w:id="699" w:author="Trần Công Tiến" w:date="2018-05-28T20:38:00Z"/>
                    <w:b/>
                    <w:bCs/>
                  </w:rPr>
                </w:rPrChange>
              </w:rPr>
            </w:pPr>
            <w:ins w:id="700" w:author="Hoan Ng" w:date="2017-03-20T22:18:00Z">
              <w:del w:id="701" w:author="Trần Công Tiến" w:date="2018-05-28T20:38:00Z">
                <w:r w:rsidRPr="0046749C" w:rsidDel="00C80A79">
                  <w:rPr>
                    <w:rFonts w:ascii="Arial" w:hAnsi="Arial" w:cs="Arial"/>
                    <w:b/>
                    <w:bCs/>
                    <w:noProof/>
                    <w:rPrChange w:id="702" w:author="Trần Công Tiến" w:date="2018-05-29T10:29:00Z">
                      <w:rPr>
                        <w:b/>
                        <w:bCs/>
                      </w:rPr>
                    </w:rPrChange>
                  </w:rPr>
                  <w:delText> </w:delText>
                </w:r>
              </w:del>
            </w:ins>
          </w:p>
        </w:tc>
        <w:tc>
          <w:tcPr>
            <w:tcW w:w="978" w:type="dxa"/>
            <w:hideMark/>
            <w:tcPrChange w:id="703" w:author="Microsoft Office User" w:date="2018-03-27T23:36:00Z">
              <w:tcPr>
                <w:tcW w:w="960" w:type="dxa"/>
                <w:hideMark/>
              </w:tcPr>
            </w:tcPrChange>
          </w:tcPr>
          <w:p w14:paraId="7C6CD189" w14:textId="626127A9" w:rsidR="005F3BAC" w:rsidRPr="0046749C" w:rsidDel="00C80A79" w:rsidRDefault="005F3BAC">
            <w:pPr>
              <w:rPr>
                <w:ins w:id="704" w:author="Hoan Ng" w:date="2017-03-20T22:18:00Z"/>
                <w:del w:id="705" w:author="Trần Công Tiến" w:date="2018-05-28T20:38:00Z"/>
                <w:rFonts w:ascii="Arial" w:hAnsi="Arial" w:cs="Arial"/>
                <w:b/>
                <w:bCs/>
                <w:noProof/>
                <w:rPrChange w:id="706" w:author="Trần Công Tiến" w:date="2018-05-29T10:29:00Z">
                  <w:rPr>
                    <w:ins w:id="707" w:author="Hoan Ng" w:date="2017-03-20T22:18:00Z"/>
                    <w:del w:id="708" w:author="Trần Công Tiến" w:date="2018-05-28T20:38:00Z"/>
                    <w:b/>
                    <w:bCs/>
                  </w:rPr>
                </w:rPrChange>
              </w:rPr>
            </w:pPr>
            <w:ins w:id="709" w:author="Hoan Ng" w:date="2017-03-20T22:18:00Z">
              <w:del w:id="710" w:author="Trần Công Tiến" w:date="2018-05-28T20:38:00Z">
                <w:r w:rsidRPr="0046749C" w:rsidDel="00C80A79">
                  <w:rPr>
                    <w:rFonts w:ascii="Arial" w:hAnsi="Arial" w:cs="Arial"/>
                    <w:b/>
                    <w:bCs/>
                    <w:noProof/>
                    <w:rPrChange w:id="711" w:author="Trần Công Tiến" w:date="2018-05-29T10:29:00Z">
                      <w:rPr>
                        <w:b/>
                        <w:bCs/>
                      </w:rPr>
                    </w:rPrChange>
                  </w:rPr>
                  <w:delText> </w:delText>
                </w:r>
              </w:del>
            </w:ins>
          </w:p>
        </w:tc>
        <w:tc>
          <w:tcPr>
            <w:tcW w:w="790" w:type="dxa"/>
            <w:hideMark/>
            <w:tcPrChange w:id="712" w:author="Microsoft Office User" w:date="2018-03-27T23:36:00Z">
              <w:tcPr>
                <w:tcW w:w="960" w:type="dxa"/>
                <w:hideMark/>
              </w:tcPr>
            </w:tcPrChange>
          </w:tcPr>
          <w:p w14:paraId="75AF611D" w14:textId="3638AA80" w:rsidR="005F3BAC" w:rsidRPr="0046749C" w:rsidDel="00C80A79" w:rsidRDefault="005F3BAC">
            <w:pPr>
              <w:rPr>
                <w:ins w:id="713" w:author="Hoan Ng" w:date="2017-03-20T22:18:00Z"/>
                <w:del w:id="714" w:author="Trần Công Tiến" w:date="2018-05-28T20:38:00Z"/>
                <w:rFonts w:ascii="Arial" w:hAnsi="Arial" w:cs="Arial"/>
                <w:b/>
                <w:bCs/>
                <w:noProof/>
                <w:rPrChange w:id="715" w:author="Trần Công Tiến" w:date="2018-05-29T10:29:00Z">
                  <w:rPr>
                    <w:ins w:id="716" w:author="Hoan Ng" w:date="2017-03-20T22:18:00Z"/>
                    <w:del w:id="717" w:author="Trần Công Tiến" w:date="2018-05-28T20:38:00Z"/>
                    <w:b/>
                    <w:bCs/>
                  </w:rPr>
                </w:rPrChange>
              </w:rPr>
            </w:pPr>
            <w:ins w:id="718" w:author="Hoan Ng" w:date="2017-03-20T22:18:00Z">
              <w:del w:id="719" w:author="Trần Công Tiến" w:date="2018-05-28T20:38:00Z">
                <w:r w:rsidRPr="0046749C" w:rsidDel="00C80A79">
                  <w:rPr>
                    <w:rFonts w:ascii="Arial" w:hAnsi="Arial" w:cs="Arial"/>
                    <w:b/>
                    <w:bCs/>
                    <w:noProof/>
                    <w:rPrChange w:id="720" w:author="Trần Công Tiến" w:date="2018-05-29T10:29:00Z">
                      <w:rPr>
                        <w:b/>
                        <w:bCs/>
                      </w:rPr>
                    </w:rPrChange>
                  </w:rPr>
                  <w:delText> </w:delText>
                </w:r>
              </w:del>
            </w:ins>
          </w:p>
        </w:tc>
      </w:tr>
      <w:tr w:rsidR="005F3BAC" w:rsidRPr="0046749C" w:rsidDel="00C80A79" w14:paraId="26B0A69A" w14:textId="54F44538" w:rsidTr="00491339">
        <w:trPr>
          <w:trHeight w:val="300"/>
          <w:jc w:val="center"/>
          <w:ins w:id="721" w:author="Hoan Ng" w:date="2017-03-20T22:18:00Z"/>
          <w:del w:id="722" w:author="Trần Công Tiến" w:date="2018-05-28T20:38:00Z"/>
          <w:trPrChange w:id="723" w:author="Microsoft Office User" w:date="2018-03-27T23:36:00Z">
            <w:trPr>
              <w:trHeight w:val="300"/>
            </w:trPr>
          </w:trPrChange>
        </w:trPr>
        <w:tc>
          <w:tcPr>
            <w:tcW w:w="985" w:type="dxa"/>
            <w:hideMark/>
            <w:tcPrChange w:id="724" w:author="Microsoft Office User" w:date="2018-03-27T23:36:00Z">
              <w:tcPr>
                <w:tcW w:w="8140" w:type="dxa"/>
                <w:gridSpan w:val="2"/>
                <w:hideMark/>
              </w:tcPr>
            </w:tcPrChange>
          </w:tcPr>
          <w:p w14:paraId="41DC5C2B" w14:textId="4783EE56" w:rsidR="005F3BAC" w:rsidRPr="0046749C" w:rsidDel="00C80A79" w:rsidRDefault="005F3BAC">
            <w:pPr>
              <w:rPr>
                <w:ins w:id="725" w:author="Hoan Ng" w:date="2017-03-20T22:18:00Z"/>
                <w:del w:id="726" w:author="Trần Công Tiến" w:date="2018-05-28T20:38:00Z"/>
                <w:rFonts w:ascii="Arial" w:hAnsi="Arial" w:cs="Arial"/>
                <w:b/>
                <w:bCs/>
                <w:noProof/>
                <w:rPrChange w:id="727" w:author="Trần Công Tiến" w:date="2018-05-29T10:29:00Z">
                  <w:rPr>
                    <w:ins w:id="728" w:author="Hoan Ng" w:date="2017-03-20T22:18:00Z"/>
                    <w:del w:id="729" w:author="Trần Công Tiến" w:date="2018-05-28T20:38:00Z"/>
                    <w:b/>
                    <w:bCs/>
                  </w:rPr>
                </w:rPrChange>
              </w:rPr>
            </w:pPr>
            <w:ins w:id="730" w:author="Hoan Ng" w:date="2017-03-20T22:18:00Z">
              <w:del w:id="731" w:author="Trần Công Tiến" w:date="2018-05-28T20:38:00Z">
                <w:r w:rsidRPr="0046749C" w:rsidDel="00C80A79">
                  <w:rPr>
                    <w:rFonts w:ascii="Arial" w:hAnsi="Arial" w:cs="Arial"/>
                    <w:b/>
                    <w:bCs/>
                    <w:noProof/>
                    <w:rPrChange w:id="732" w:author="Trần Công Tiến" w:date="2018-05-29T10:29:00Z">
                      <w:rPr>
                        <w:b/>
                        <w:bCs/>
                      </w:rPr>
                    </w:rPrChange>
                  </w:rPr>
                  <w:delText> </w:delText>
                </w:r>
              </w:del>
            </w:ins>
          </w:p>
        </w:tc>
        <w:tc>
          <w:tcPr>
            <w:tcW w:w="4702" w:type="dxa"/>
            <w:hideMark/>
            <w:tcPrChange w:id="733" w:author="Microsoft Office User" w:date="2018-03-27T23:36:00Z">
              <w:tcPr>
                <w:tcW w:w="3340" w:type="dxa"/>
                <w:hideMark/>
              </w:tcPr>
            </w:tcPrChange>
          </w:tcPr>
          <w:p w14:paraId="3DC8BA62" w14:textId="66A66892" w:rsidR="005F3BAC" w:rsidRPr="0046749C" w:rsidDel="00C80A79" w:rsidRDefault="005F3BAC" w:rsidP="005F3BAC">
            <w:pPr>
              <w:rPr>
                <w:ins w:id="734" w:author="Hoan Ng" w:date="2017-03-20T22:18:00Z"/>
                <w:del w:id="735" w:author="Trần Công Tiến" w:date="2018-05-28T20:38:00Z"/>
                <w:rFonts w:ascii="Arial" w:hAnsi="Arial" w:cs="Arial"/>
                <w:b/>
                <w:bCs/>
                <w:noProof/>
                <w:rPrChange w:id="736" w:author="Trần Công Tiến" w:date="2018-05-29T10:29:00Z">
                  <w:rPr>
                    <w:ins w:id="737" w:author="Hoan Ng" w:date="2017-03-20T22:18:00Z"/>
                    <w:del w:id="738" w:author="Trần Công Tiến" w:date="2018-05-28T20:38:00Z"/>
                    <w:b/>
                    <w:bCs/>
                  </w:rPr>
                </w:rPrChange>
              </w:rPr>
            </w:pPr>
            <w:ins w:id="739" w:author="Hoan Ng" w:date="2017-03-20T22:18:00Z">
              <w:del w:id="740" w:author="Trần Công Tiến" w:date="2018-05-28T20:38:00Z">
                <w:r w:rsidRPr="0046749C" w:rsidDel="00C80A79">
                  <w:rPr>
                    <w:rFonts w:ascii="Arial" w:hAnsi="Arial" w:cs="Arial"/>
                    <w:b/>
                    <w:bCs/>
                    <w:noProof/>
                    <w:rPrChange w:id="741" w:author="Trần Công Tiến" w:date="2018-05-29T10:29:00Z">
                      <w:rPr>
                        <w:b/>
                        <w:bCs/>
                      </w:rPr>
                    </w:rPrChange>
                  </w:rPr>
                  <w:delText xml:space="preserve">2.2. </w:delText>
                </w:r>
              </w:del>
            </w:ins>
          </w:p>
        </w:tc>
        <w:tc>
          <w:tcPr>
            <w:tcW w:w="1027" w:type="dxa"/>
            <w:hideMark/>
            <w:tcPrChange w:id="742" w:author="Microsoft Office User" w:date="2018-03-27T23:36:00Z">
              <w:tcPr>
                <w:tcW w:w="960" w:type="dxa"/>
                <w:hideMark/>
              </w:tcPr>
            </w:tcPrChange>
          </w:tcPr>
          <w:p w14:paraId="58A3167E" w14:textId="2F414514" w:rsidR="005F3BAC" w:rsidRPr="0046749C" w:rsidDel="00C80A79" w:rsidRDefault="005F3BAC">
            <w:pPr>
              <w:rPr>
                <w:ins w:id="743" w:author="Hoan Ng" w:date="2017-03-20T22:18:00Z"/>
                <w:del w:id="744" w:author="Trần Công Tiến" w:date="2018-05-28T20:38:00Z"/>
                <w:rFonts w:ascii="Arial" w:hAnsi="Arial" w:cs="Arial"/>
                <w:b/>
                <w:bCs/>
                <w:noProof/>
                <w:rPrChange w:id="745" w:author="Trần Công Tiến" w:date="2018-05-29T10:29:00Z">
                  <w:rPr>
                    <w:ins w:id="746" w:author="Hoan Ng" w:date="2017-03-20T22:18:00Z"/>
                    <w:del w:id="747" w:author="Trần Công Tiến" w:date="2018-05-28T20:38:00Z"/>
                    <w:b/>
                    <w:bCs/>
                  </w:rPr>
                </w:rPrChange>
              </w:rPr>
            </w:pPr>
            <w:ins w:id="748" w:author="Hoan Ng" w:date="2017-03-20T22:18:00Z">
              <w:del w:id="749" w:author="Trần Công Tiến" w:date="2018-05-28T20:38:00Z">
                <w:r w:rsidRPr="0046749C" w:rsidDel="00C80A79">
                  <w:rPr>
                    <w:rFonts w:ascii="Arial" w:hAnsi="Arial" w:cs="Arial"/>
                    <w:b/>
                    <w:bCs/>
                    <w:noProof/>
                    <w:rPrChange w:id="750" w:author="Trần Công Tiến" w:date="2018-05-29T10:29:00Z">
                      <w:rPr>
                        <w:b/>
                        <w:bCs/>
                      </w:rPr>
                    </w:rPrChange>
                  </w:rPr>
                  <w:delText> </w:delText>
                </w:r>
              </w:del>
            </w:ins>
          </w:p>
        </w:tc>
        <w:tc>
          <w:tcPr>
            <w:tcW w:w="868" w:type="dxa"/>
            <w:hideMark/>
            <w:tcPrChange w:id="751" w:author="Microsoft Office User" w:date="2018-03-27T23:36:00Z">
              <w:tcPr>
                <w:tcW w:w="960" w:type="dxa"/>
                <w:hideMark/>
              </w:tcPr>
            </w:tcPrChange>
          </w:tcPr>
          <w:p w14:paraId="03A2D843" w14:textId="0AAF93BB" w:rsidR="005F3BAC" w:rsidRPr="0046749C" w:rsidDel="00C80A79" w:rsidRDefault="005F3BAC">
            <w:pPr>
              <w:rPr>
                <w:ins w:id="752" w:author="Hoan Ng" w:date="2017-03-20T22:18:00Z"/>
                <w:del w:id="753" w:author="Trần Công Tiến" w:date="2018-05-28T20:38:00Z"/>
                <w:rFonts w:ascii="Arial" w:hAnsi="Arial" w:cs="Arial"/>
                <w:b/>
                <w:bCs/>
                <w:noProof/>
                <w:rPrChange w:id="754" w:author="Trần Công Tiến" w:date="2018-05-29T10:29:00Z">
                  <w:rPr>
                    <w:ins w:id="755" w:author="Hoan Ng" w:date="2017-03-20T22:18:00Z"/>
                    <w:del w:id="756" w:author="Trần Công Tiến" w:date="2018-05-28T20:38:00Z"/>
                    <w:b/>
                    <w:bCs/>
                  </w:rPr>
                </w:rPrChange>
              </w:rPr>
            </w:pPr>
            <w:ins w:id="757" w:author="Hoan Ng" w:date="2017-03-20T22:18:00Z">
              <w:del w:id="758" w:author="Trần Công Tiến" w:date="2018-05-28T20:38:00Z">
                <w:r w:rsidRPr="0046749C" w:rsidDel="00C80A79">
                  <w:rPr>
                    <w:rFonts w:ascii="Arial" w:hAnsi="Arial" w:cs="Arial"/>
                    <w:b/>
                    <w:bCs/>
                    <w:noProof/>
                    <w:rPrChange w:id="759" w:author="Trần Công Tiến" w:date="2018-05-29T10:29:00Z">
                      <w:rPr>
                        <w:b/>
                        <w:bCs/>
                      </w:rPr>
                    </w:rPrChange>
                  </w:rPr>
                  <w:delText> </w:delText>
                </w:r>
              </w:del>
            </w:ins>
          </w:p>
        </w:tc>
        <w:tc>
          <w:tcPr>
            <w:tcW w:w="978" w:type="dxa"/>
            <w:hideMark/>
            <w:tcPrChange w:id="760" w:author="Microsoft Office User" w:date="2018-03-27T23:36:00Z">
              <w:tcPr>
                <w:tcW w:w="960" w:type="dxa"/>
                <w:hideMark/>
              </w:tcPr>
            </w:tcPrChange>
          </w:tcPr>
          <w:p w14:paraId="194F38D1" w14:textId="36FE13F4" w:rsidR="005F3BAC" w:rsidRPr="0046749C" w:rsidDel="00C80A79" w:rsidRDefault="005F3BAC">
            <w:pPr>
              <w:rPr>
                <w:ins w:id="761" w:author="Hoan Ng" w:date="2017-03-20T22:18:00Z"/>
                <w:del w:id="762" w:author="Trần Công Tiến" w:date="2018-05-28T20:38:00Z"/>
                <w:rFonts w:ascii="Arial" w:hAnsi="Arial" w:cs="Arial"/>
                <w:b/>
                <w:bCs/>
                <w:noProof/>
                <w:rPrChange w:id="763" w:author="Trần Công Tiến" w:date="2018-05-29T10:29:00Z">
                  <w:rPr>
                    <w:ins w:id="764" w:author="Hoan Ng" w:date="2017-03-20T22:18:00Z"/>
                    <w:del w:id="765" w:author="Trần Công Tiến" w:date="2018-05-28T20:38:00Z"/>
                    <w:b/>
                    <w:bCs/>
                  </w:rPr>
                </w:rPrChange>
              </w:rPr>
            </w:pPr>
            <w:ins w:id="766" w:author="Hoan Ng" w:date="2017-03-20T22:18:00Z">
              <w:del w:id="767" w:author="Trần Công Tiến" w:date="2018-05-28T20:38:00Z">
                <w:r w:rsidRPr="0046749C" w:rsidDel="00C80A79">
                  <w:rPr>
                    <w:rFonts w:ascii="Arial" w:hAnsi="Arial" w:cs="Arial"/>
                    <w:b/>
                    <w:bCs/>
                    <w:noProof/>
                    <w:rPrChange w:id="768" w:author="Trần Công Tiến" w:date="2018-05-29T10:29:00Z">
                      <w:rPr>
                        <w:b/>
                        <w:bCs/>
                      </w:rPr>
                    </w:rPrChange>
                  </w:rPr>
                  <w:delText> </w:delText>
                </w:r>
              </w:del>
            </w:ins>
          </w:p>
        </w:tc>
        <w:tc>
          <w:tcPr>
            <w:tcW w:w="790" w:type="dxa"/>
            <w:hideMark/>
            <w:tcPrChange w:id="769" w:author="Microsoft Office User" w:date="2018-03-27T23:36:00Z">
              <w:tcPr>
                <w:tcW w:w="960" w:type="dxa"/>
                <w:hideMark/>
              </w:tcPr>
            </w:tcPrChange>
          </w:tcPr>
          <w:p w14:paraId="0F435F6E" w14:textId="3D788E34" w:rsidR="005F3BAC" w:rsidRPr="0046749C" w:rsidDel="00C80A79" w:rsidRDefault="005F3BAC">
            <w:pPr>
              <w:rPr>
                <w:ins w:id="770" w:author="Hoan Ng" w:date="2017-03-20T22:18:00Z"/>
                <w:del w:id="771" w:author="Trần Công Tiến" w:date="2018-05-28T20:38:00Z"/>
                <w:rFonts w:ascii="Arial" w:hAnsi="Arial" w:cs="Arial"/>
                <w:b/>
                <w:bCs/>
                <w:noProof/>
                <w:rPrChange w:id="772" w:author="Trần Công Tiến" w:date="2018-05-29T10:29:00Z">
                  <w:rPr>
                    <w:ins w:id="773" w:author="Hoan Ng" w:date="2017-03-20T22:18:00Z"/>
                    <w:del w:id="774" w:author="Trần Công Tiến" w:date="2018-05-28T20:38:00Z"/>
                    <w:b/>
                    <w:bCs/>
                  </w:rPr>
                </w:rPrChange>
              </w:rPr>
            </w:pPr>
            <w:ins w:id="775" w:author="Hoan Ng" w:date="2017-03-20T22:18:00Z">
              <w:del w:id="776" w:author="Trần Công Tiến" w:date="2018-05-28T20:38:00Z">
                <w:r w:rsidRPr="0046749C" w:rsidDel="00C80A79">
                  <w:rPr>
                    <w:rFonts w:ascii="Arial" w:hAnsi="Arial" w:cs="Arial"/>
                    <w:b/>
                    <w:bCs/>
                    <w:noProof/>
                    <w:rPrChange w:id="777" w:author="Trần Công Tiến" w:date="2018-05-29T10:29:00Z">
                      <w:rPr>
                        <w:b/>
                        <w:bCs/>
                      </w:rPr>
                    </w:rPrChange>
                  </w:rPr>
                  <w:delText> </w:delText>
                </w:r>
              </w:del>
            </w:ins>
          </w:p>
        </w:tc>
      </w:tr>
      <w:tr w:rsidR="005F3BAC" w:rsidRPr="0046749C" w:rsidDel="00C80A79" w14:paraId="56B1B130" w14:textId="47BD1B91" w:rsidTr="00491339">
        <w:trPr>
          <w:trHeight w:val="300"/>
          <w:jc w:val="center"/>
          <w:ins w:id="778" w:author="Hoan Ng" w:date="2017-03-20T22:18:00Z"/>
          <w:del w:id="779" w:author="Trần Công Tiến" w:date="2018-05-28T20:38:00Z"/>
          <w:trPrChange w:id="780" w:author="Microsoft Office User" w:date="2018-03-27T23:36:00Z">
            <w:trPr>
              <w:trHeight w:val="300"/>
            </w:trPr>
          </w:trPrChange>
        </w:trPr>
        <w:tc>
          <w:tcPr>
            <w:tcW w:w="985" w:type="dxa"/>
            <w:hideMark/>
            <w:tcPrChange w:id="781" w:author="Microsoft Office User" w:date="2018-03-27T23:36:00Z">
              <w:tcPr>
                <w:tcW w:w="8140" w:type="dxa"/>
                <w:gridSpan w:val="2"/>
                <w:hideMark/>
              </w:tcPr>
            </w:tcPrChange>
          </w:tcPr>
          <w:p w14:paraId="61F418CB" w14:textId="1FF9A165" w:rsidR="005F3BAC" w:rsidRPr="0046749C" w:rsidDel="00C80A79" w:rsidRDefault="005F3BAC">
            <w:pPr>
              <w:rPr>
                <w:ins w:id="782" w:author="Hoan Ng" w:date="2017-03-20T22:18:00Z"/>
                <w:del w:id="783" w:author="Trần Công Tiến" w:date="2018-05-28T20:38:00Z"/>
                <w:rFonts w:ascii="Arial" w:hAnsi="Arial" w:cs="Arial"/>
                <w:b/>
                <w:bCs/>
                <w:noProof/>
                <w:rPrChange w:id="784" w:author="Trần Công Tiến" w:date="2018-05-29T10:29:00Z">
                  <w:rPr>
                    <w:ins w:id="785" w:author="Hoan Ng" w:date="2017-03-20T22:18:00Z"/>
                    <w:del w:id="786" w:author="Trần Công Tiến" w:date="2018-05-28T20:38:00Z"/>
                    <w:b/>
                    <w:bCs/>
                  </w:rPr>
                </w:rPrChange>
              </w:rPr>
            </w:pPr>
            <w:ins w:id="787" w:author="Hoan Ng" w:date="2017-03-20T22:18:00Z">
              <w:del w:id="788" w:author="Trần Công Tiến" w:date="2018-05-28T20:38:00Z">
                <w:r w:rsidRPr="0046749C" w:rsidDel="00C80A79">
                  <w:rPr>
                    <w:rFonts w:ascii="Arial" w:hAnsi="Arial" w:cs="Arial"/>
                    <w:b/>
                    <w:bCs/>
                    <w:noProof/>
                    <w:rPrChange w:id="789" w:author="Trần Công Tiến" w:date="2018-05-29T10:29:00Z">
                      <w:rPr>
                        <w:b/>
                        <w:bCs/>
                      </w:rPr>
                    </w:rPrChange>
                  </w:rPr>
                  <w:delText> </w:delText>
                </w:r>
              </w:del>
            </w:ins>
          </w:p>
        </w:tc>
        <w:tc>
          <w:tcPr>
            <w:tcW w:w="4702" w:type="dxa"/>
            <w:hideMark/>
            <w:tcPrChange w:id="790" w:author="Microsoft Office User" w:date="2018-03-27T23:36:00Z">
              <w:tcPr>
                <w:tcW w:w="3340" w:type="dxa"/>
                <w:hideMark/>
              </w:tcPr>
            </w:tcPrChange>
          </w:tcPr>
          <w:p w14:paraId="6C67FC16" w14:textId="1C2F4607" w:rsidR="005F3BAC" w:rsidRPr="0046749C" w:rsidDel="00C80A79" w:rsidRDefault="005F3BAC" w:rsidP="005F3BAC">
            <w:pPr>
              <w:rPr>
                <w:ins w:id="791" w:author="Hoan Ng" w:date="2017-03-20T22:18:00Z"/>
                <w:del w:id="792" w:author="Trần Công Tiến" w:date="2018-05-28T20:38:00Z"/>
                <w:rFonts w:ascii="Arial" w:hAnsi="Arial" w:cs="Arial"/>
                <w:b/>
                <w:bCs/>
                <w:noProof/>
                <w:rPrChange w:id="793" w:author="Trần Công Tiến" w:date="2018-05-29T10:29:00Z">
                  <w:rPr>
                    <w:ins w:id="794" w:author="Hoan Ng" w:date="2017-03-20T22:18:00Z"/>
                    <w:del w:id="795" w:author="Trần Công Tiến" w:date="2018-05-28T20:38:00Z"/>
                    <w:b/>
                    <w:bCs/>
                  </w:rPr>
                </w:rPrChange>
              </w:rPr>
            </w:pPr>
            <w:ins w:id="796" w:author="Hoan Ng" w:date="2017-03-20T22:18:00Z">
              <w:del w:id="797" w:author="Trần Công Tiến" w:date="2018-05-28T20:38:00Z">
                <w:r w:rsidRPr="0046749C" w:rsidDel="00C80A79">
                  <w:rPr>
                    <w:rFonts w:ascii="Arial" w:hAnsi="Arial" w:cs="Arial"/>
                    <w:b/>
                    <w:bCs/>
                    <w:noProof/>
                    <w:rPrChange w:id="798" w:author="Trần Công Tiến" w:date="2018-05-29T10:29:00Z">
                      <w:rPr>
                        <w:b/>
                        <w:bCs/>
                      </w:rPr>
                    </w:rPrChange>
                  </w:rPr>
                  <w:delText>2.3.</w:delText>
                </w:r>
              </w:del>
            </w:ins>
          </w:p>
        </w:tc>
        <w:tc>
          <w:tcPr>
            <w:tcW w:w="1027" w:type="dxa"/>
            <w:hideMark/>
            <w:tcPrChange w:id="799" w:author="Microsoft Office User" w:date="2018-03-27T23:36:00Z">
              <w:tcPr>
                <w:tcW w:w="960" w:type="dxa"/>
                <w:hideMark/>
              </w:tcPr>
            </w:tcPrChange>
          </w:tcPr>
          <w:p w14:paraId="6C3EB7C0" w14:textId="3DE4CA22" w:rsidR="005F3BAC" w:rsidRPr="0046749C" w:rsidDel="00C80A79" w:rsidRDefault="005F3BAC">
            <w:pPr>
              <w:rPr>
                <w:ins w:id="800" w:author="Hoan Ng" w:date="2017-03-20T22:18:00Z"/>
                <w:del w:id="801" w:author="Trần Công Tiến" w:date="2018-05-28T20:38:00Z"/>
                <w:rFonts w:ascii="Arial" w:hAnsi="Arial" w:cs="Arial"/>
                <w:b/>
                <w:bCs/>
                <w:noProof/>
                <w:rPrChange w:id="802" w:author="Trần Công Tiến" w:date="2018-05-29T10:29:00Z">
                  <w:rPr>
                    <w:ins w:id="803" w:author="Hoan Ng" w:date="2017-03-20T22:18:00Z"/>
                    <w:del w:id="804" w:author="Trần Công Tiến" w:date="2018-05-28T20:38:00Z"/>
                    <w:b/>
                    <w:bCs/>
                  </w:rPr>
                </w:rPrChange>
              </w:rPr>
            </w:pPr>
            <w:ins w:id="805" w:author="Hoan Ng" w:date="2017-03-20T22:18:00Z">
              <w:del w:id="806" w:author="Trần Công Tiến" w:date="2018-05-28T20:38:00Z">
                <w:r w:rsidRPr="0046749C" w:rsidDel="00C80A79">
                  <w:rPr>
                    <w:rFonts w:ascii="Arial" w:hAnsi="Arial" w:cs="Arial"/>
                    <w:b/>
                    <w:bCs/>
                    <w:noProof/>
                    <w:rPrChange w:id="807" w:author="Trần Công Tiến" w:date="2018-05-29T10:29:00Z">
                      <w:rPr>
                        <w:b/>
                        <w:bCs/>
                      </w:rPr>
                    </w:rPrChange>
                  </w:rPr>
                  <w:delText> </w:delText>
                </w:r>
              </w:del>
            </w:ins>
          </w:p>
        </w:tc>
        <w:tc>
          <w:tcPr>
            <w:tcW w:w="868" w:type="dxa"/>
            <w:hideMark/>
            <w:tcPrChange w:id="808" w:author="Microsoft Office User" w:date="2018-03-27T23:36:00Z">
              <w:tcPr>
                <w:tcW w:w="960" w:type="dxa"/>
                <w:hideMark/>
              </w:tcPr>
            </w:tcPrChange>
          </w:tcPr>
          <w:p w14:paraId="3D1C1FFC" w14:textId="500227BA" w:rsidR="005F3BAC" w:rsidRPr="0046749C" w:rsidDel="00C80A79" w:rsidRDefault="005F3BAC">
            <w:pPr>
              <w:rPr>
                <w:ins w:id="809" w:author="Hoan Ng" w:date="2017-03-20T22:18:00Z"/>
                <w:del w:id="810" w:author="Trần Công Tiến" w:date="2018-05-28T20:38:00Z"/>
                <w:rFonts w:ascii="Arial" w:hAnsi="Arial" w:cs="Arial"/>
                <w:b/>
                <w:bCs/>
                <w:noProof/>
                <w:rPrChange w:id="811" w:author="Trần Công Tiến" w:date="2018-05-29T10:29:00Z">
                  <w:rPr>
                    <w:ins w:id="812" w:author="Hoan Ng" w:date="2017-03-20T22:18:00Z"/>
                    <w:del w:id="813" w:author="Trần Công Tiến" w:date="2018-05-28T20:38:00Z"/>
                    <w:b/>
                    <w:bCs/>
                  </w:rPr>
                </w:rPrChange>
              </w:rPr>
            </w:pPr>
            <w:ins w:id="814" w:author="Hoan Ng" w:date="2017-03-20T22:18:00Z">
              <w:del w:id="815" w:author="Trần Công Tiến" w:date="2018-05-28T20:38:00Z">
                <w:r w:rsidRPr="0046749C" w:rsidDel="00C80A79">
                  <w:rPr>
                    <w:rFonts w:ascii="Arial" w:hAnsi="Arial" w:cs="Arial"/>
                    <w:b/>
                    <w:bCs/>
                    <w:noProof/>
                    <w:rPrChange w:id="816" w:author="Trần Công Tiến" w:date="2018-05-29T10:29:00Z">
                      <w:rPr>
                        <w:b/>
                        <w:bCs/>
                      </w:rPr>
                    </w:rPrChange>
                  </w:rPr>
                  <w:delText> </w:delText>
                </w:r>
              </w:del>
            </w:ins>
          </w:p>
        </w:tc>
        <w:tc>
          <w:tcPr>
            <w:tcW w:w="978" w:type="dxa"/>
            <w:hideMark/>
            <w:tcPrChange w:id="817" w:author="Microsoft Office User" w:date="2018-03-27T23:36:00Z">
              <w:tcPr>
                <w:tcW w:w="960" w:type="dxa"/>
                <w:hideMark/>
              </w:tcPr>
            </w:tcPrChange>
          </w:tcPr>
          <w:p w14:paraId="7B03DB4A" w14:textId="04AB8F66" w:rsidR="005F3BAC" w:rsidRPr="0046749C" w:rsidDel="00C80A79" w:rsidRDefault="005F3BAC">
            <w:pPr>
              <w:rPr>
                <w:ins w:id="818" w:author="Hoan Ng" w:date="2017-03-20T22:18:00Z"/>
                <w:del w:id="819" w:author="Trần Công Tiến" w:date="2018-05-28T20:38:00Z"/>
                <w:rFonts w:ascii="Arial" w:hAnsi="Arial" w:cs="Arial"/>
                <w:b/>
                <w:bCs/>
                <w:noProof/>
                <w:rPrChange w:id="820" w:author="Trần Công Tiến" w:date="2018-05-29T10:29:00Z">
                  <w:rPr>
                    <w:ins w:id="821" w:author="Hoan Ng" w:date="2017-03-20T22:18:00Z"/>
                    <w:del w:id="822" w:author="Trần Công Tiến" w:date="2018-05-28T20:38:00Z"/>
                    <w:b/>
                    <w:bCs/>
                  </w:rPr>
                </w:rPrChange>
              </w:rPr>
            </w:pPr>
            <w:ins w:id="823" w:author="Hoan Ng" w:date="2017-03-20T22:18:00Z">
              <w:del w:id="824" w:author="Trần Công Tiến" w:date="2018-05-28T20:38:00Z">
                <w:r w:rsidRPr="0046749C" w:rsidDel="00C80A79">
                  <w:rPr>
                    <w:rFonts w:ascii="Arial" w:hAnsi="Arial" w:cs="Arial"/>
                    <w:b/>
                    <w:bCs/>
                    <w:noProof/>
                    <w:rPrChange w:id="825" w:author="Trần Công Tiến" w:date="2018-05-29T10:29:00Z">
                      <w:rPr>
                        <w:b/>
                        <w:bCs/>
                      </w:rPr>
                    </w:rPrChange>
                  </w:rPr>
                  <w:delText> </w:delText>
                </w:r>
              </w:del>
            </w:ins>
          </w:p>
        </w:tc>
        <w:tc>
          <w:tcPr>
            <w:tcW w:w="790" w:type="dxa"/>
            <w:hideMark/>
            <w:tcPrChange w:id="826" w:author="Microsoft Office User" w:date="2018-03-27T23:36:00Z">
              <w:tcPr>
                <w:tcW w:w="960" w:type="dxa"/>
                <w:hideMark/>
              </w:tcPr>
            </w:tcPrChange>
          </w:tcPr>
          <w:p w14:paraId="5E00906E" w14:textId="2186B43C" w:rsidR="005F3BAC" w:rsidRPr="0046749C" w:rsidDel="00C80A79" w:rsidRDefault="005F3BAC">
            <w:pPr>
              <w:rPr>
                <w:ins w:id="827" w:author="Hoan Ng" w:date="2017-03-20T22:18:00Z"/>
                <w:del w:id="828" w:author="Trần Công Tiến" w:date="2018-05-28T20:38:00Z"/>
                <w:rFonts w:ascii="Arial" w:hAnsi="Arial" w:cs="Arial"/>
                <w:b/>
                <w:bCs/>
                <w:noProof/>
                <w:rPrChange w:id="829" w:author="Trần Công Tiến" w:date="2018-05-29T10:29:00Z">
                  <w:rPr>
                    <w:ins w:id="830" w:author="Hoan Ng" w:date="2017-03-20T22:18:00Z"/>
                    <w:del w:id="831" w:author="Trần Công Tiến" w:date="2018-05-28T20:38:00Z"/>
                    <w:b/>
                    <w:bCs/>
                  </w:rPr>
                </w:rPrChange>
              </w:rPr>
            </w:pPr>
            <w:ins w:id="832" w:author="Hoan Ng" w:date="2017-03-20T22:18:00Z">
              <w:del w:id="833" w:author="Trần Công Tiến" w:date="2018-05-28T20:38:00Z">
                <w:r w:rsidRPr="0046749C" w:rsidDel="00C80A79">
                  <w:rPr>
                    <w:rFonts w:ascii="Arial" w:hAnsi="Arial" w:cs="Arial"/>
                    <w:b/>
                    <w:bCs/>
                    <w:noProof/>
                    <w:rPrChange w:id="834" w:author="Trần Công Tiến" w:date="2018-05-29T10:29:00Z">
                      <w:rPr>
                        <w:b/>
                        <w:bCs/>
                      </w:rPr>
                    </w:rPrChange>
                  </w:rPr>
                  <w:delText> </w:delText>
                </w:r>
              </w:del>
            </w:ins>
          </w:p>
        </w:tc>
      </w:tr>
      <w:tr w:rsidR="005F3BAC" w:rsidRPr="0046749C" w:rsidDel="00C80A79" w14:paraId="1C1C8DE8" w14:textId="59A4870B" w:rsidTr="00491339">
        <w:trPr>
          <w:trHeight w:val="300"/>
          <w:jc w:val="center"/>
          <w:ins w:id="835" w:author="Hoan Ng" w:date="2017-03-20T22:18:00Z"/>
          <w:del w:id="836" w:author="Trần Công Tiến" w:date="2018-05-28T20:38:00Z"/>
          <w:trPrChange w:id="837" w:author="Microsoft Office User" w:date="2018-03-27T23:36:00Z">
            <w:trPr>
              <w:trHeight w:val="300"/>
            </w:trPr>
          </w:trPrChange>
        </w:trPr>
        <w:tc>
          <w:tcPr>
            <w:tcW w:w="985" w:type="dxa"/>
            <w:hideMark/>
            <w:tcPrChange w:id="838" w:author="Microsoft Office User" w:date="2018-03-27T23:36:00Z">
              <w:tcPr>
                <w:tcW w:w="8140" w:type="dxa"/>
                <w:gridSpan w:val="2"/>
                <w:hideMark/>
              </w:tcPr>
            </w:tcPrChange>
          </w:tcPr>
          <w:p w14:paraId="79E7677C" w14:textId="2E53ADA7" w:rsidR="005F3BAC" w:rsidRPr="0046749C" w:rsidDel="00C80A79" w:rsidRDefault="005F3BAC">
            <w:pPr>
              <w:rPr>
                <w:ins w:id="839" w:author="Hoan Ng" w:date="2017-03-20T22:18:00Z"/>
                <w:del w:id="840" w:author="Trần Công Tiến" w:date="2018-05-28T20:38:00Z"/>
                <w:rFonts w:ascii="Arial" w:hAnsi="Arial" w:cs="Arial"/>
                <w:b/>
                <w:bCs/>
                <w:noProof/>
                <w:rPrChange w:id="841" w:author="Trần Công Tiến" w:date="2018-05-29T10:29:00Z">
                  <w:rPr>
                    <w:ins w:id="842" w:author="Hoan Ng" w:date="2017-03-20T22:18:00Z"/>
                    <w:del w:id="843" w:author="Trần Công Tiến" w:date="2018-05-28T20:38:00Z"/>
                    <w:b/>
                    <w:bCs/>
                  </w:rPr>
                </w:rPrChange>
              </w:rPr>
            </w:pPr>
            <w:ins w:id="844" w:author="Hoan Ng" w:date="2017-03-20T22:18:00Z">
              <w:del w:id="845" w:author="Trần Công Tiến" w:date="2018-05-28T20:38:00Z">
                <w:r w:rsidRPr="0046749C" w:rsidDel="00C80A79">
                  <w:rPr>
                    <w:rFonts w:ascii="Arial" w:hAnsi="Arial" w:cs="Arial"/>
                    <w:b/>
                    <w:bCs/>
                    <w:noProof/>
                    <w:rPrChange w:id="846" w:author="Trần Công Tiến" w:date="2018-05-29T10:29:00Z">
                      <w:rPr>
                        <w:b/>
                        <w:bCs/>
                      </w:rPr>
                    </w:rPrChange>
                  </w:rPr>
                  <w:delText> </w:delText>
                </w:r>
              </w:del>
            </w:ins>
          </w:p>
        </w:tc>
        <w:tc>
          <w:tcPr>
            <w:tcW w:w="4702" w:type="dxa"/>
            <w:hideMark/>
            <w:tcPrChange w:id="847" w:author="Microsoft Office User" w:date="2018-03-27T23:36:00Z">
              <w:tcPr>
                <w:tcW w:w="3340" w:type="dxa"/>
                <w:hideMark/>
              </w:tcPr>
            </w:tcPrChange>
          </w:tcPr>
          <w:p w14:paraId="3D79F336" w14:textId="4DC881D7" w:rsidR="005F3BAC" w:rsidRPr="0046749C" w:rsidDel="00C80A79" w:rsidRDefault="005F3BAC">
            <w:pPr>
              <w:rPr>
                <w:ins w:id="848" w:author="Hoan Ng" w:date="2017-03-20T22:18:00Z"/>
                <w:del w:id="849" w:author="Trần Công Tiến" w:date="2018-05-28T20:38:00Z"/>
                <w:rFonts w:ascii="Arial" w:hAnsi="Arial" w:cs="Arial"/>
                <w:b/>
                <w:bCs/>
                <w:noProof/>
                <w:rPrChange w:id="850" w:author="Trần Công Tiến" w:date="2018-05-29T10:29:00Z">
                  <w:rPr>
                    <w:ins w:id="851" w:author="Hoan Ng" w:date="2017-03-20T22:18:00Z"/>
                    <w:del w:id="852" w:author="Trần Công Tiến" w:date="2018-05-28T20:38:00Z"/>
                    <w:b/>
                    <w:bCs/>
                  </w:rPr>
                </w:rPrChange>
              </w:rPr>
            </w:pPr>
            <w:ins w:id="853" w:author="Hoan Ng" w:date="2017-03-20T22:18:00Z">
              <w:del w:id="854" w:author="Trần Công Tiến" w:date="2018-05-28T20:38:00Z">
                <w:r w:rsidRPr="0046749C" w:rsidDel="00C80A79">
                  <w:rPr>
                    <w:rFonts w:ascii="Arial" w:hAnsi="Arial" w:cs="Arial"/>
                    <w:b/>
                    <w:bCs/>
                    <w:noProof/>
                    <w:rPrChange w:id="855" w:author="Trần Công Tiến" w:date="2018-05-29T10:29:00Z">
                      <w:rPr>
                        <w:b/>
                        <w:bCs/>
                      </w:rPr>
                    </w:rPrChange>
                  </w:rPr>
                  <w:delText>Chương 3: Thiết kế</w:delText>
                </w:r>
              </w:del>
            </w:ins>
          </w:p>
        </w:tc>
        <w:tc>
          <w:tcPr>
            <w:tcW w:w="1027" w:type="dxa"/>
            <w:hideMark/>
            <w:tcPrChange w:id="856" w:author="Microsoft Office User" w:date="2018-03-27T23:36:00Z">
              <w:tcPr>
                <w:tcW w:w="960" w:type="dxa"/>
                <w:hideMark/>
              </w:tcPr>
            </w:tcPrChange>
          </w:tcPr>
          <w:p w14:paraId="0A743F81" w14:textId="06C0090F" w:rsidR="005F3BAC" w:rsidRPr="0046749C" w:rsidDel="00C80A79" w:rsidRDefault="005F3BAC" w:rsidP="79EC4313">
            <w:pPr>
              <w:spacing w:after="160" w:line="259" w:lineRule="auto"/>
              <w:rPr>
                <w:del w:id="857" w:author="Trần Công Tiến" w:date="2018-05-28T20:38:00Z"/>
                <w:rFonts w:ascii="Arial" w:hAnsi="Arial" w:cs="Arial"/>
                <w:b/>
                <w:bCs/>
                <w:noProof/>
                <w:rPrChange w:id="858" w:author="Trần Công Tiến" w:date="2018-05-29T10:29:00Z">
                  <w:rPr>
                    <w:del w:id="859" w:author="Trần Công Tiến" w:date="2018-05-28T20:38:00Z"/>
                    <w:b/>
                    <w:bCs/>
                  </w:rPr>
                </w:rPrChange>
              </w:rPr>
            </w:pPr>
            <w:ins w:id="860" w:author="Hoan Ng" w:date="2017-03-20T22:18:00Z">
              <w:del w:id="861" w:author="Trần Công Tiến" w:date="2018-03-27T00:51:00Z">
                <w:r w:rsidRPr="0046749C" w:rsidDel="79EC4313">
                  <w:rPr>
                    <w:rFonts w:ascii="Arial" w:hAnsi="Arial" w:cs="Arial"/>
                    <w:b/>
                    <w:bCs/>
                    <w:noProof/>
                    <w:rPrChange w:id="862" w:author="Trần Công Tiến" w:date="2018-05-29T10:29:00Z">
                      <w:rPr>
                        <w:b/>
                        <w:bCs/>
                      </w:rPr>
                    </w:rPrChange>
                  </w:rPr>
                  <w:delText> </w:delText>
                </w:r>
              </w:del>
            </w:ins>
          </w:p>
        </w:tc>
        <w:tc>
          <w:tcPr>
            <w:tcW w:w="868" w:type="dxa"/>
            <w:hideMark/>
            <w:tcPrChange w:id="863" w:author="Microsoft Office User" w:date="2018-03-27T23:36:00Z">
              <w:tcPr>
                <w:tcW w:w="960" w:type="dxa"/>
                <w:hideMark/>
              </w:tcPr>
            </w:tcPrChange>
          </w:tcPr>
          <w:p w14:paraId="28B4E605" w14:textId="73B99C76" w:rsidR="005F3BAC" w:rsidRPr="0046749C" w:rsidDel="00C80A79" w:rsidRDefault="005F3BAC" w:rsidP="79EC4313">
            <w:pPr>
              <w:spacing w:after="160" w:line="259" w:lineRule="auto"/>
              <w:rPr>
                <w:del w:id="864" w:author="Trần Công Tiến" w:date="2018-05-28T20:38:00Z"/>
                <w:rFonts w:ascii="Arial" w:hAnsi="Arial" w:cs="Arial"/>
                <w:b/>
                <w:bCs/>
                <w:noProof/>
                <w:rPrChange w:id="865" w:author="Trần Công Tiến" w:date="2018-05-29T10:29:00Z">
                  <w:rPr>
                    <w:del w:id="866" w:author="Trần Công Tiến" w:date="2018-05-28T20:38:00Z"/>
                    <w:b/>
                    <w:bCs/>
                  </w:rPr>
                </w:rPrChange>
              </w:rPr>
            </w:pPr>
            <w:ins w:id="867" w:author="Hoan Ng" w:date="2017-03-20T22:18:00Z">
              <w:del w:id="868" w:author="Trần Công Tiến" w:date="2018-03-27T00:51:00Z">
                <w:r w:rsidRPr="0046749C" w:rsidDel="79EC4313">
                  <w:rPr>
                    <w:rFonts w:ascii="Arial" w:hAnsi="Arial" w:cs="Arial"/>
                    <w:b/>
                    <w:bCs/>
                    <w:noProof/>
                    <w:rPrChange w:id="869" w:author="Trần Công Tiến" w:date="2018-05-29T10:29:00Z">
                      <w:rPr>
                        <w:b/>
                        <w:bCs/>
                      </w:rPr>
                    </w:rPrChange>
                  </w:rPr>
                  <w:delText> </w:delText>
                </w:r>
              </w:del>
            </w:ins>
          </w:p>
        </w:tc>
        <w:tc>
          <w:tcPr>
            <w:tcW w:w="978" w:type="dxa"/>
            <w:hideMark/>
            <w:tcPrChange w:id="870" w:author="Microsoft Office User" w:date="2018-03-27T23:36:00Z">
              <w:tcPr>
                <w:tcW w:w="960" w:type="dxa"/>
                <w:hideMark/>
              </w:tcPr>
            </w:tcPrChange>
          </w:tcPr>
          <w:p w14:paraId="3EE92376" w14:textId="4CCBAB36" w:rsidR="005F3BAC" w:rsidRPr="0046749C" w:rsidDel="00C80A79" w:rsidRDefault="005F3BAC" w:rsidP="79EC4313">
            <w:pPr>
              <w:spacing w:after="160" w:line="259" w:lineRule="auto"/>
              <w:rPr>
                <w:del w:id="871" w:author="Trần Công Tiến" w:date="2018-05-28T20:38:00Z"/>
                <w:rFonts w:ascii="Arial" w:hAnsi="Arial" w:cs="Arial"/>
                <w:b/>
                <w:bCs/>
                <w:noProof/>
                <w:rPrChange w:id="872" w:author="Trần Công Tiến" w:date="2018-05-29T10:29:00Z">
                  <w:rPr>
                    <w:del w:id="873" w:author="Trần Công Tiến" w:date="2018-05-28T20:38:00Z"/>
                    <w:b/>
                    <w:bCs/>
                  </w:rPr>
                </w:rPrChange>
              </w:rPr>
            </w:pPr>
            <w:ins w:id="874" w:author="Hoan Ng" w:date="2017-03-20T22:18:00Z">
              <w:del w:id="875" w:author="Trần Công Tiến" w:date="2018-03-27T00:51:00Z">
                <w:r w:rsidRPr="0046749C" w:rsidDel="79EC4313">
                  <w:rPr>
                    <w:rFonts w:ascii="Arial" w:hAnsi="Arial" w:cs="Arial"/>
                    <w:b/>
                    <w:bCs/>
                    <w:noProof/>
                    <w:rPrChange w:id="876" w:author="Trần Công Tiến" w:date="2018-05-29T10:29:00Z">
                      <w:rPr>
                        <w:b/>
                        <w:bCs/>
                      </w:rPr>
                    </w:rPrChange>
                  </w:rPr>
                  <w:delText> </w:delText>
                </w:r>
              </w:del>
            </w:ins>
          </w:p>
        </w:tc>
        <w:tc>
          <w:tcPr>
            <w:tcW w:w="790" w:type="dxa"/>
            <w:hideMark/>
            <w:tcPrChange w:id="877" w:author="Microsoft Office User" w:date="2018-03-27T23:36:00Z">
              <w:tcPr>
                <w:tcW w:w="960" w:type="dxa"/>
                <w:hideMark/>
              </w:tcPr>
            </w:tcPrChange>
          </w:tcPr>
          <w:p w14:paraId="110230F3" w14:textId="4F03A382" w:rsidR="005F3BAC" w:rsidRPr="0046749C" w:rsidDel="00C80A79" w:rsidRDefault="005F3BAC">
            <w:pPr>
              <w:rPr>
                <w:ins w:id="878" w:author="Hoan Ng" w:date="2017-03-20T22:18:00Z"/>
                <w:del w:id="879" w:author="Trần Công Tiến" w:date="2018-05-28T20:38:00Z"/>
                <w:rFonts w:ascii="Arial" w:hAnsi="Arial" w:cs="Arial"/>
                <w:b/>
                <w:bCs/>
                <w:noProof/>
                <w:rPrChange w:id="880" w:author="Trần Công Tiến" w:date="2018-05-29T10:29:00Z">
                  <w:rPr>
                    <w:ins w:id="881" w:author="Hoan Ng" w:date="2017-03-20T22:18:00Z"/>
                    <w:del w:id="882" w:author="Trần Công Tiến" w:date="2018-05-28T20:38:00Z"/>
                    <w:b/>
                    <w:bCs/>
                  </w:rPr>
                </w:rPrChange>
              </w:rPr>
            </w:pPr>
            <w:ins w:id="883" w:author="Hoan Ng" w:date="2017-03-20T22:18:00Z">
              <w:del w:id="884" w:author="Trần Công Tiến" w:date="2018-05-28T20:38:00Z">
                <w:r w:rsidRPr="0046749C" w:rsidDel="00C80A79">
                  <w:rPr>
                    <w:rFonts w:ascii="Arial" w:hAnsi="Arial" w:cs="Arial"/>
                    <w:b/>
                    <w:bCs/>
                    <w:noProof/>
                    <w:rPrChange w:id="885" w:author="Trần Công Tiến" w:date="2018-05-29T10:29:00Z">
                      <w:rPr>
                        <w:b/>
                        <w:bCs/>
                      </w:rPr>
                    </w:rPrChange>
                  </w:rPr>
                  <w:delText> </w:delText>
                </w:r>
              </w:del>
            </w:ins>
          </w:p>
        </w:tc>
      </w:tr>
      <w:tr w:rsidR="005F3BAC" w:rsidRPr="0046749C" w:rsidDel="00C80A79" w14:paraId="57A5B715" w14:textId="36AC6364" w:rsidTr="00491339">
        <w:trPr>
          <w:trHeight w:val="300"/>
          <w:jc w:val="center"/>
          <w:ins w:id="886" w:author="Hoan Ng" w:date="2017-03-20T22:18:00Z"/>
          <w:del w:id="887" w:author="Trần Công Tiến" w:date="2018-05-28T20:38:00Z"/>
          <w:trPrChange w:id="888" w:author="Microsoft Office User" w:date="2018-03-27T23:36:00Z">
            <w:trPr>
              <w:trHeight w:val="300"/>
            </w:trPr>
          </w:trPrChange>
        </w:trPr>
        <w:tc>
          <w:tcPr>
            <w:tcW w:w="985" w:type="dxa"/>
            <w:hideMark/>
            <w:tcPrChange w:id="889" w:author="Microsoft Office User" w:date="2018-03-27T23:36:00Z">
              <w:tcPr>
                <w:tcW w:w="8140" w:type="dxa"/>
                <w:gridSpan w:val="2"/>
                <w:hideMark/>
              </w:tcPr>
            </w:tcPrChange>
          </w:tcPr>
          <w:p w14:paraId="0E7CB688" w14:textId="2CB05C8C" w:rsidR="005F3BAC" w:rsidRPr="0046749C" w:rsidDel="00C80A79" w:rsidRDefault="005F3BAC">
            <w:pPr>
              <w:rPr>
                <w:ins w:id="890" w:author="Hoan Ng" w:date="2017-03-20T22:18:00Z"/>
                <w:del w:id="891" w:author="Trần Công Tiến" w:date="2018-05-28T20:38:00Z"/>
                <w:rFonts w:ascii="Arial" w:hAnsi="Arial" w:cs="Arial"/>
                <w:b/>
                <w:bCs/>
                <w:noProof/>
                <w:rPrChange w:id="892" w:author="Trần Công Tiến" w:date="2018-05-29T10:29:00Z">
                  <w:rPr>
                    <w:ins w:id="893" w:author="Hoan Ng" w:date="2017-03-20T22:18:00Z"/>
                    <w:del w:id="894" w:author="Trần Công Tiến" w:date="2018-05-28T20:38:00Z"/>
                    <w:b/>
                    <w:bCs/>
                  </w:rPr>
                </w:rPrChange>
              </w:rPr>
            </w:pPr>
            <w:ins w:id="895" w:author="Hoan Ng" w:date="2017-03-20T22:18:00Z">
              <w:del w:id="896" w:author="Trần Công Tiến" w:date="2018-05-28T20:38:00Z">
                <w:r w:rsidRPr="0046749C" w:rsidDel="00C80A79">
                  <w:rPr>
                    <w:rFonts w:ascii="Arial" w:hAnsi="Arial" w:cs="Arial"/>
                    <w:b/>
                    <w:bCs/>
                    <w:noProof/>
                    <w:rPrChange w:id="897" w:author="Trần Công Tiến" w:date="2018-05-29T10:29:00Z">
                      <w:rPr>
                        <w:b/>
                        <w:bCs/>
                      </w:rPr>
                    </w:rPrChange>
                  </w:rPr>
                  <w:delText> </w:delText>
                </w:r>
              </w:del>
            </w:ins>
          </w:p>
        </w:tc>
        <w:tc>
          <w:tcPr>
            <w:tcW w:w="4702" w:type="dxa"/>
            <w:hideMark/>
            <w:tcPrChange w:id="898" w:author="Microsoft Office User" w:date="2018-03-27T23:36:00Z">
              <w:tcPr>
                <w:tcW w:w="3340" w:type="dxa"/>
                <w:hideMark/>
              </w:tcPr>
            </w:tcPrChange>
          </w:tcPr>
          <w:p w14:paraId="61732A30" w14:textId="6A8D21DA" w:rsidR="005F3BAC" w:rsidRPr="0046749C" w:rsidDel="00C80A79" w:rsidRDefault="005F3BAC" w:rsidP="005F3BAC">
            <w:pPr>
              <w:rPr>
                <w:ins w:id="899" w:author="Hoan Ng" w:date="2017-03-20T22:18:00Z"/>
                <w:del w:id="900" w:author="Trần Công Tiến" w:date="2018-05-28T20:38:00Z"/>
                <w:rFonts w:ascii="Arial" w:hAnsi="Arial" w:cs="Arial"/>
                <w:b/>
                <w:bCs/>
                <w:noProof/>
                <w:rPrChange w:id="901" w:author="Trần Công Tiến" w:date="2018-05-29T10:29:00Z">
                  <w:rPr>
                    <w:ins w:id="902" w:author="Hoan Ng" w:date="2017-03-20T22:18:00Z"/>
                    <w:del w:id="903" w:author="Trần Công Tiến" w:date="2018-05-28T20:38:00Z"/>
                    <w:b/>
                    <w:bCs/>
                  </w:rPr>
                </w:rPrChange>
              </w:rPr>
            </w:pPr>
            <w:ins w:id="904" w:author="Hoan Ng" w:date="2017-03-20T22:18:00Z">
              <w:del w:id="905" w:author="Trần Công Tiến" w:date="2018-05-28T20:38:00Z">
                <w:r w:rsidRPr="0046749C" w:rsidDel="00C80A79">
                  <w:rPr>
                    <w:rFonts w:ascii="Arial" w:hAnsi="Arial" w:cs="Arial"/>
                    <w:b/>
                    <w:bCs/>
                    <w:noProof/>
                    <w:rPrChange w:id="906" w:author="Trần Công Tiến" w:date="2018-05-29T10:29:00Z">
                      <w:rPr>
                        <w:b/>
                        <w:bCs/>
                      </w:rPr>
                    </w:rPrChange>
                  </w:rPr>
                  <w:delText>3.1.</w:delText>
                </w:r>
              </w:del>
            </w:ins>
          </w:p>
        </w:tc>
        <w:tc>
          <w:tcPr>
            <w:tcW w:w="1027" w:type="dxa"/>
            <w:hideMark/>
            <w:tcPrChange w:id="907" w:author="Microsoft Office User" w:date="2018-03-27T23:36:00Z">
              <w:tcPr>
                <w:tcW w:w="960" w:type="dxa"/>
                <w:hideMark/>
              </w:tcPr>
            </w:tcPrChange>
          </w:tcPr>
          <w:p w14:paraId="1A2668C7" w14:textId="39193B8F" w:rsidR="005F3BAC" w:rsidRPr="0046749C" w:rsidDel="00C80A79" w:rsidRDefault="005F3BAC">
            <w:pPr>
              <w:rPr>
                <w:ins w:id="908" w:author="Hoan Ng" w:date="2017-03-20T22:18:00Z"/>
                <w:del w:id="909" w:author="Trần Công Tiến" w:date="2018-05-28T20:38:00Z"/>
                <w:rFonts w:ascii="Arial" w:hAnsi="Arial" w:cs="Arial"/>
                <w:b/>
                <w:bCs/>
                <w:noProof/>
                <w:rPrChange w:id="910" w:author="Trần Công Tiến" w:date="2018-05-29T10:29:00Z">
                  <w:rPr>
                    <w:ins w:id="911" w:author="Hoan Ng" w:date="2017-03-20T22:18:00Z"/>
                    <w:del w:id="912" w:author="Trần Công Tiến" w:date="2018-05-28T20:38:00Z"/>
                    <w:b/>
                    <w:bCs/>
                  </w:rPr>
                </w:rPrChange>
              </w:rPr>
            </w:pPr>
            <w:ins w:id="913" w:author="Hoan Ng" w:date="2017-03-20T22:18:00Z">
              <w:del w:id="914" w:author="Trần Công Tiến" w:date="2018-05-28T20:38:00Z">
                <w:r w:rsidRPr="0046749C" w:rsidDel="00C80A79">
                  <w:rPr>
                    <w:rFonts w:ascii="Arial" w:hAnsi="Arial" w:cs="Arial"/>
                    <w:b/>
                    <w:bCs/>
                    <w:noProof/>
                    <w:rPrChange w:id="915" w:author="Trần Công Tiến" w:date="2018-05-29T10:29:00Z">
                      <w:rPr>
                        <w:b/>
                        <w:bCs/>
                      </w:rPr>
                    </w:rPrChange>
                  </w:rPr>
                  <w:delText> </w:delText>
                </w:r>
              </w:del>
            </w:ins>
          </w:p>
        </w:tc>
        <w:tc>
          <w:tcPr>
            <w:tcW w:w="868" w:type="dxa"/>
            <w:hideMark/>
            <w:tcPrChange w:id="916" w:author="Microsoft Office User" w:date="2018-03-27T23:36:00Z">
              <w:tcPr>
                <w:tcW w:w="960" w:type="dxa"/>
                <w:hideMark/>
              </w:tcPr>
            </w:tcPrChange>
          </w:tcPr>
          <w:p w14:paraId="4E8E5F00" w14:textId="054E0EAA" w:rsidR="005F3BAC" w:rsidRPr="0046749C" w:rsidDel="00C80A79" w:rsidRDefault="005F3BAC">
            <w:pPr>
              <w:rPr>
                <w:ins w:id="917" w:author="Hoan Ng" w:date="2017-03-20T22:18:00Z"/>
                <w:del w:id="918" w:author="Trần Công Tiến" w:date="2018-05-28T20:38:00Z"/>
                <w:rFonts w:ascii="Arial" w:hAnsi="Arial" w:cs="Arial"/>
                <w:b/>
                <w:bCs/>
                <w:noProof/>
                <w:rPrChange w:id="919" w:author="Trần Công Tiến" w:date="2018-05-29T10:29:00Z">
                  <w:rPr>
                    <w:ins w:id="920" w:author="Hoan Ng" w:date="2017-03-20T22:18:00Z"/>
                    <w:del w:id="921" w:author="Trần Công Tiến" w:date="2018-05-28T20:38:00Z"/>
                    <w:b/>
                    <w:bCs/>
                  </w:rPr>
                </w:rPrChange>
              </w:rPr>
            </w:pPr>
            <w:ins w:id="922" w:author="Hoan Ng" w:date="2017-03-20T22:18:00Z">
              <w:del w:id="923" w:author="Trần Công Tiến" w:date="2018-05-28T20:38:00Z">
                <w:r w:rsidRPr="0046749C" w:rsidDel="00C80A79">
                  <w:rPr>
                    <w:rFonts w:ascii="Arial" w:hAnsi="Arial" w:cs="Arial"/>
                    <w:b/>
                    <w:bCs/>
                    <w:noProof/>
                    <w:rPrChange w:id="924" w:author="Trần Công Tiến" w:date="2018-05-29T10:29:00Z">
                      <w:rPr>
                        <w:b/>
                        <w:bCs/>
                      </w:rPr>
                    </w:rPrChange>
                  </w:rPr>
                  <w:delText> </w:delText>
                </w:r>
              </w:del>
            </w:ins>
          </w:p>
        </w:tc>
        <w:tc>
          <w:tcPr>
            <w:tcW w:w="978" w:type="dxa"/>
            <w:hideMark/>
            <w:tcPrChange w:id="925" w:author="Microsoft Office User" w:date="2018-03-27T23:36:00Z">
              <w:tcPr>
                <w:tcW w:w="960" w:type="dxa"/>
                <w:hideMark/>
              </w:tcPr>
            </w:tcPrChange>
          </w:tcPr>
          <w:p w14:paraId="46DF727E" w14:textId="60BC9565" w:rsidR="005F3BAC" w:rsidRPr="0046749C" w:rsidDel="00C80A79" w:rsidRDefault="005F3BAC">
            <w:pPr>
              <w:rPr>
                <w:ins w:id="926" w:author="Hoan Ng" w:date="2017-03-20T22:18:00Z"/>
                <w:del w:id="927" w:author="Trần Công Tiến" w:date="2018-05-28T20:38:00Z"/>
                <w:rFonts w:ascii="Arial" w:hAnsi="Arial" w:cs="Arial"/>
                <w:b/>
                <w:bCs/>
                <w:noProof/>
                <w:rPrChange w:id="928" w:author="Trần Công Tiến" w:date="2018-05-29T10:29:00Z">
                  <w:rPr>
                    <w:ins w:id="929" w:author="Hoan Ng" w:date="2017-03-20T22:18:00Z"/>
                    <w:del w:id="930" w:author="Trần Công Tiến" w:date="2018-05-28T20:38:00Z"/>
                    <w:b/>
                    <w:bCs/>
                  </w:rPr>
                </w:rPrChange>
              </w:rPr>
            </w:pPr>
            <w:ins w:id="931" w:author="Hoan Ng" w:date="2017-03-20T22:18:00Z">
              <w:del w:id="932" w:author="Trần Công Tiến" w:date="2018-05-28T20:38:00Z">
                <w:r w:rsidRPr="0046749C" w:rsidDel="00C80A79">
                  <w:rPr>
                    <w:rFonts w:ascii="Arial" w:hAnsi="Arial" w:cs="Arial"/>
                    <w:b/>
                    <w:bCs/>
                    <w:noProof/>
                    <w:rPrChange w:id="933" w:author="Trần Công Tiến" w:date="2018-05-29T10:29:00Z">
                      <w:rPr>
                        <w:b/>
                        <w:bCs/>
                      </w:rPr>
                    </w:rPrChange>
                  </w:rPr>
                  <w:delText> </w:delText>
                </w:r>
              </w:del>
            </w:ins>
          </w:p>
        </w:tc>
        <w:tc>
          <w:tcPr>
            <w:tcW w:w="790" w:type="dxa"/>
            <w:hideMark/>
            <w:tcPrChange w:id="934" w:author="Microsoft Office User" w:date="2018-03-27T23:36:00Z">
              <w:tcPr>
                <w:tcW w:w="960" w:type="dxa"/>
                <w:hideMark/>
              </w:tcPr>
            </w:tcPrChange>
          </w:tcPr>
          <w:p w14:paraId="05383068" w14:textId="796BC689" w:rsidR="005F3BAC" w:rsidRPr="0046749C" w:rsidDel="00C80A79" w:rsidRDefault="005F3BAC">
            <w:pPr>
              <w:rPr>
                <w:ins w:id="935" w:author="Hoan Ng" w:date="2017-03-20T22:18:00Z"/>
                <w:del w:id="936" w:author="Trần Công Tiến" w:date="2018-05-28T20:38:00Z"/>
                <w:rFonts w:ascii="Arial" w:hAnsi="Arial" w:cs="Arial"/>
                <w:b/>
                <w:bCs/>
                <w:noProof/>
                <w:rPrChange w:id="937" w:author="Trần Công Tiến" w:date="2018-05-29T10:29:00Z">
                  <w:rPr>
                    <w:ins w:id="938" w:author="Hoan Ng" w:date="2017-03-20T22:18:00Z"/>
                    <w:del w:id="939" w:author="Trần Công Tiến" w:date="2018-05-28T20:38:00Z"/>
                    <w:b/>
                    <w:bCs/>
                  </w:rPr>
                </w:rPrChange>
              </w:rPr>
            </w:pPr>
            <w:ins w:id="940" w:author="Hoan Ng" w:date="2017-03-20T22:18:00Z">
              <w:del w:id="941" w:author="Trần Công Tiến" w:date="2018-05-28T20:38:00Z">
                <w:r w:rsidRPr="0046749C" w:rsidDel="00C80A79">
                  <w:rPr>
                    <w:rFonts w:ascii="Arial" w:hAnsi="Arial" w:cs="Arial"/>
                    <w:b/>
                    <w:bCs/>
                    <w:noProof/>
                    <w:rPrChange w:id="942" w:author="Trần Công Tiến" w:date="2018-05-29T10:29:00Z">
                      <w:rPr>
                        <w:b/>
                        <w:bCs/>
                      </w:rPr>
                    </w:rPrChange>
                  </w:rPr>
                  <w:delText> </w:delText>
                </w:r>
              </w:del>
            </w:ins>
          </w:p>
        </w:tc>
      </w:tr>
      <w:tr w:rsidR="005F3BAC" w:rsidRPr="0046749C" w:rsidDel="00C80A79" w14:paraId="3D79FAD5" w14:textId="170B654D" w:rsidTr="00491339">
        <w:trPr>
          <w:trHeight w:val="300"/>
          <w:jc w:val="center"/>
          <w:ins w:id="943" w:author="Hoan Ng" w:date="2017-03-20T22:18:00Z"/>
          <w:del w:id="944" w:author="Trần Công Tiến" w:date="2018-05-28T20:38:00Z"/>
          <w:trPrChange w:id="945" w:author="Microsoft Office User" w:date="2018-03-27T23:36:00Z">
            <w:trPr>
              <w:trHeight w:val="300"/>
            </w:trPr>
          </w:trPrChange>
        </w:trPr>
        <w:tc>
          <w:tcPr>
            <w:tcW w:w="985" w:type="dxa"/>
            <w:hideMark/>
            <w:tcPrChange w:id="946" w:author="Microsoft Office User" w:date="2018-03-27T23:36:00Z">
              <w:tcPr>
                <w:tcW w:w="8140" w:type="dxa"/>
                <w:gridSpan w:val="2"/>
                <w:hideMark/>
              </w:tcPr>
            </w:tcPrChange>
          </w:tcPr>
          <w:p w14:paraId="0B6D8E67" w14:textId="23E94D5E" w:rsidR="005F3BAC" w:rsidRPr="0046749C" w:rsidDel="00C80A79" w:rsidRDefault="005F3BAC">
            <w:pPr>
              <w:rPr>
                <w:ins w:id="947" w:author="Hoan Ng" w:date="2017-03-20T22:18:00Z"/>
                <w:del w:id="948" w:author="Trần Công Tiến" w:date="2018-05-28T20:38:00Z"/>
                <w:rFonts w:ascii="Arial" w:hAnsi="Arial" w:cs="Arial"/>
                <w:b/>
                <w:bCs/>
                <w:noProof/>
                <w:rPrChange w:id="949" w:author="Trần Công Tiến" w:date="2018-05-29T10:29:00Z">
                  <w:rPr>
                    <w:ins w:id="950" w:author="Hoan Ng" w:date="2017-03-20T22:18:00Z"/>
                    <w:del w:id="951" w:author="Trần Công Tiến" w:date="2018-05-28T20:38:00Z"/>
                    <w:b/>
                    <w:bCs/>
                  </w:rPr>
                </w:rPrChange>
              </w:rPr>
            </w:pPr>
            <w:ins w:id="952" w:author="Hoan Ng" w:date="2017-03-20T22:18:00Z">
              <w:del w:id="953" w:author="Trần Công Tiến" w:date="2018-05-28T20:38:00Z">
                <w:r w:rsidRPr="0046749C" w:rsidDel="00C80A79">
                  <w:rPr>
                    <w:rFonts w:ascii="Arial" w:hAnsi="Arial" w:cs="Arial"/>
                    <w:b/>
                    <w:bCs/>
                    <w:noProof/>
                    <w:rPrChange w:id="954" w:author="Trần Công Tiến" w:date="2018-05-29T10:29:00Z">
                      <w:rPr>
                        <w:b/>
                        <w:bCs/>
                      </w:rPr>
                    </w:rPrChange>
                  </w:rPr>
                  <w:delText> </w:delText>
                </w:r>
              </w:del>
            </w:ins>
          </w:p>
        </w:tc>
        <w:tc>
          <w:tcPr>
            <w:tcW w:w="4702" w:type="dxa"/>
            <w:hideMark/>
            <w:tcPrChange w:id="955" w:author="Microsoft Office User" w:date="2018-03-27T23:36:00Z">
              <w:tcPr>
                <w:tcW w:w="3340" w:type="dxa"/>
                <w:hideMark/>
              </w:tcPr>
            </w:tcPrChange>
          </w:tcPr>
          <w:p w14:paraId="04FCBCDE" w14:textId="51B37AAD" w:rsidR="005F3BAC" w:rsidRPr="0046749C" w:rsidDel="00C80A79" w:rsidRDefault="005F3BAC" w:rsidP="005F3BAC">
            <w:pPr>
              <w:rPr>
                <w:ins w:id="956" w:author="Hoan Ng" w:date="2017-03-20T22:18:00Z"/>
                <w:del w:id="957" w:author="Trần Công Tiến" w:date="2018-05-28T20:38:00Z"/>
                <w:rFonts w:ascii="Arial" w:hAnsi="Arial" w:cs="Arial"/>
                <w:b/>
                <w:bCs/>
                <w:noProof/>
                <w:rPrChange w:id="958" w:author="Trần Công Tiến" w:date="2018-05-29T10:29:00Z">
                  <w:rPr>
                    <w:ins w:id="959" w:author="Hoan Ng" w:date="2017-03-20T22:18:00Z"/>
                    <w:del w:id="960" w:author="Trần Công Tiến" w:date="2018-05-28T20:38:00Z"/>
                    <w:b/>
                    <w:bCs/>
                  </w:rPr>
                </w:rPrChange>
              </w:rPr>
            </w:pPr>
            <w:ins w:id="961" w:author="Hoan Ng" w:date="2017-03-20T22:18:00Z">
              <w:del w:id="962" w:author="Trần Công Tiến" w:date="2018-05-28T20:38:00Z">
                <w:r w:rsidRPr="0046749C" w:rsidDel="00C80A79">
                  <w:rPr>
                    <w:rFonts w:ascii="Arial" w:hAnsi="Arial" w:cs="Arial"/>
                    <w:b/>
                    <w:bCs/>
                    <w:noProof/>
                    <w:rPrChange w:id="963" w:author="Trần Công Tiến" w:date="2018-05-29T10:29:00Z">
                      <w:rPr>
                        <w:b/>
                        <w:bCs/>
                      </w:rPr>
                    </w:rPrChange>
                  </w:rPr>
                  <w:delText>3.2.</w:delText>
                </w:r>
              </w:del>
            </w:ins>
          </w:p>
        </w:tc>
        <w:tc>
          <w:tcPr>
            <w:tcW w:w="1027" w:type="dxa"/>
            <w:hideMark/>
            <w:tcPrChange w:id="964" w:author="Microsoft Office User" w:date="2018-03-27T23:36:00Z">
              <w:tcPr>
                <w:tcW w:w="960" w:type="dxa"/>
                <w:hideMark/>
              </w:tcPr>
            </w:tcPrChange>
          </w:tcPr>
          <w:p w14:paraId="6EE65402" w14:textId="652DFA29" w:rsidR="005F3BAC" w:rsidRPr="0046749C" w:rsidDel="00C80A79" w:rsidRDefault="005F3BAC">
            <w:pPr>
              <w:rPr>
                <w:ins w:id="965" w:author="Hoan Ng" w:date="2017-03-20T22:18:00Z"/>
                <w:del w:id="966" w:author="Trần Công Tiến" w:date="2018-05-28T20:38:00Z"/>
                <w:rFonts w:ascii="Arial" w:hAnsi="Arial" w:cs="Arial"/>
                <w:b/>
                <w:bCs/>
                <w:noProof/>
                <w:rPrChange w:id="967" w:author="Trần Công Tiến" w:date="2018-05-29T10:29:00Z">
                  <w:rPr>
                    <w:ins w:id="968" w:author="Hoan Ng" w:date="2017-03-20T22:18:00Z"/>
                    <w:del w:id="969" w:author="Trần Công Tiến" w:date="2018-05-28T20:38:00Z"/>
                    <w:b/>
                    <w:bCs/>
                  </w:rPr>
                </w:rPrChange>
              </w:rPr>
            </w:pPr>
            <w:ins w:id="970" w:author="Hoan Ng" w:date="2017-03-20T22:18:00Z">
              <w:del w:id="971" w:author="Trần Công Tiến" w:date="2018-05-28T20:38:00Z">
                <w:r w:rsidRPr="0046749C" w:rsidDel="00C80A79">
                  <w:rPr>
                    <w:rFonts w:ascii="Arial" w:hAnsi="Arial" w:cs="Arial"/>
                    <w:b/>
                    <w:bCs/>
                    <w:noProof/>
                    <w:rPrChange w:id="972" w:author="Trần Công Tiến" w:date="2018-05-29T10:29:00Z">
                      <w:rPr>
                        <w:b/>
                        <w:bCs/>
                      </w:rPr>
                    </w:rPrChange>
                  </w:rPr>
                  <w:delText> </w:delText>
                </w:r>
              </w:del>
            </w:ins>
          </w:p>
        </w:tc>
        <w:tc>
          <w:tcPr>
            <w:tcW w:w="868" w:type="dxa"/>
            <w:hideMark/>
            <w:tcPrChange w:id="973" w:author="Microsoft Office User" w:date="2018-03-27T23:36:00Z">
              <w:tcPr>
                <w:tcW w:w="960" w:type="dxa"/>
                <w:hideMark/>
              </w:tcPr>
            </w:tcPrChange>
          </w:tcPr>
          <w:p w14:paraId="1531B5E2" w14:textId="2FB2DCD4" w:rsidR="005F3BAC" w:rsidRPr="0046749C" w:rsidDel="00C80A79" w:rsidRDefault="005F3BAC">
            <w:pPr>
              <w:rPr>
                <w:ins w:id="974" w:author="Hoan Ng" w:date="2017-03-20T22:18:00Z"/>
                <w:del w:id="975" w:author="Trần Công Tiến" w:date="2018-05-28T20:38:00Z"/>
                <w:rFonts w:ascii="Arial" w:hAnsi="Arial" w:cs="Arial"/>
                <w:b/>
                <w:bCs/>
                <w:noProof/>
                <w:rPrChange w:id="976" w:author="Trần Công Tiến" w:date="2018-05-29T10:29:00Z">
                  <w:rPr>
                    <w:ins w:id="977" w:author="Hoan Ng" w:date="2017-03-20T22:18:00Z"/>
                    <w:del w:id="978" w:author="Trần Công Tiến" w:date="2018-05-28T20:38:00Z"/>
                    <w:b/>
                    <w:bCs/>
                  </w:rPr>
                </w:rPrChange>
              </w:rPr>
            </w:pPr>
            <w:ins w:id="979" w:author="Hoan Ng" w:date="2017-03-20T22:18:00Z">
              <w:del w:id="980" w:author="Trần Công Tiến" w:date="2018-05-28T20:38:00Z">
                <w:r w:rsidRPr="0046749C" w:rsidDel="00C80A79">
                  <w:rPr>
                    <w:rFonts w:ascii="Arial" w:hAnsi="Arial" w:cs="Arial"/>
                    <w:b/>
                    <w:bCs/>
                    <w:noProof/>
                    <w:rPrChange w:id="981" w:author="Trần Công Tiến" w:date="2018-05-29T10:29:00Z">
                      <w:rPr>
                        <w:b/>
                        <w:bCs/>
                      </w:rPr>
                    </w:rPrChange>
                  </w:rPr>
                  <w:delText> </w:delText>
                </w:r>
              </w:del>
            </w:ins>
          </w:p>
        </w:tc>
        <w:tc>
          <w:tcPr>
            <w:tcW w:w="978" w:type="dxa"/>
            <w:hideMark/>
            <w:tcPrChange w:id="982" w:author="Microsoft Office User" w:date="2018-03-27T23:36:00Z">
              <w:tcPr>
                <w:tcW w:w="960" w:type="dxa"/>
                <w:hideMark/>
              </w:tcPr>
            </w:tcPrChange>
          </w:tcPr>
          <w:p w14:paraId="2F1B5AF8" w14:textId="38E93C53" w:rsidR="005F3BAC" w:rsidRPr="0046749C" w:rsidDel="00C80A79" w:rsidRDefault="005F3BAC">
            <w:pPr>
              <w:rPr>
                <w:ins w:id="983" w:author="Hoan Ng" w:date="2017-03-20T22:18:00Z"/>
                <w:del w:id="984" w:author="Trần Công Tiến" w:date="2018-05-28T20:38:00Z"/>
                <w:rFonts w:ascii="Arial" w:hAnsi="Arial" w:cs="Arial"/>
                <w:b/>
                <w:bCs/>
                <w:noProof/>
                <w:rPrChange w:id="985" w:author="Trần Công Tiến" w:date="2018-05-29T10:29:00Z">
                  <w:rPr>
                    <w:ins w:id="986" w:author="Hoan Ng" w:date="2017-03-20T22:18:00Z"/>
                    <w:del w:id="987" w:author="Trần Công Tiến" w:date="2018-05-28T20:38:00Z"/>
                    <w:b/>
                    <w:bCs/>
                  </w:rPr>
                </w:rPrChange>
              </w:rPr>
            </w:pPr>
            <w:ins w:id="988" w:author="Hoan Ng" w:date="2017-03-20T22:18:00Z">
              <w:del w:id="989" w:author="Trần Công Tiến" w:date="2018-05-28T20:38:00Z">
                <w:r w:rsidRPr="0046749C" w:rsidDel="00C80A79">
                  <w:rPr>
                    <w:rFonts w:ascii="Arial" w:hAnsi="Arial" w:cs="Arial"/>
                    <w:b/>
                    <w:bCs/>
                    <w:noProof/>
                    <w:rPrChange w:id="990" w:author="Trần Công Tiến" w:date="2018-05-29T10:29:00Z">
                      <w:rPr>
                        <w:b/>
                        <w:bCs/>
                      </w:rPr>
                    </w:rPrChange>
                  </w:rPr>
                  <w:delText> </w:delText>
                </w:r>
              </w:del>
            </w:ins>
          </w:p>
        </w:tc>
        <w:tc>
          <w:tcPr>
            <w:tcW w:w="790" w:type="dxa"/>
            <w:hideMark/>
            <w:tcPrChange w:id="991" w:author="Microsoft Office User" w:date="2018-03-27T23:36:00Z">
              <w:tcPr>
                <w:tcW w:w="960" w:type="dxa"/>
                <w:hideMark/>
              </w:tcPr>
            </w:tcPrChange>
          </w:tcPr>
          <w:p w14:paraId="477DBAF4" w14:textId="5734937F" w:rsidR="005F3BAC" w:rsidRPr="0046749C" w:rsidDel="00C80A79" w:rsidRDefault="005F3BAC">
            <w:pPr>
              <w:rPr>
                <w:ins w:id="992" w:author="Hoan Ng" w:date="2017-03-20T22:18:00Z"/>
                <w:del w:id="993" w:author="Trần Công Tiến" w:date="2018-05-28T20:38:00Z"/>
                <w:rFonts w:ascii="Arial" w:hAnsi="Arial" w:cs="Arial"/>
                <w:b/>
                <w:bCs/>
                <w:noProof/>
                <w:rPrChange w:id="994" w:author="Trần Công Tiến" w:date="2018-05-29T10:29:00Z">
                  <w:rPr>
                    <w:ins w:id="995" w:author="Hoan Ng" w:date="2017-03-20T22:18:00Z"/>
                    <w:del w:id="996" w:author="Trần Công Tiến" w:date="2018-05-28T20:38:00Z"/>
                    <w:b/>
                    <w:bCs/>
                  </w:rPr>
                </w:rPrChange>
              </w:rPr>
            </w:pPr>
            <w:ins w:id="997" w:author="Hoan Ng" w:date="2017-03-20T22:18:00Z">
              <w:del w:id="998" w:author="Trần Công Tiến" w:date="2018-05-28T20:38:00Z">
                <w:r w:rsidRPr="0046749C" w:rsidDel="00C80A79">
                  <w:rPr>
                    <w:rFonts w:ascii="Arial" w:hAnsi="Arial" w:cs="Arial"/>
                    <w:b/>
                    <w:bCs/>
                    <w:noProof/>
                    <w:rPrChange w:id="999" w:author="Trần Công Tiến" w:date="2018-05-29T10:29:00Z">
                      <w:rPr>
                        <w:b/>
                        <w:bCs/>
                      </w:rPr>
                    </w:rPrChange>
                  </w:rPr>
                  <w:delText> </w:delText>
                </w:r>
              </w:del>
            </w:ins>
          </w:p>
        </w:tc>
      </w:tr>
      <w:tr w:rsidR="005F3BAC" w:rsidRPr="0046749C" w:rsidDel="00C80A79" w14:paraId="7BE206A1" w14:textId="00C43902" w:rsidTr="00491339">
        <w:trPr>
          <w:trHeight w:val="300"/>
          <w:jc w:val="center"/>
          <w:ins w:id="1000" w:author="Hoan Ng" w:date="2017-03-20T22:18:00Z"/>
          <w:del w:id="1001" w:author="Trần Công Tiến" w:date="2018-05-28T20:38:00Z"/>
          <w:trPrChange w:id="1002" w:author="Microsoft Office User" w:date="2018-03-27T23:36:00Z">
            <w:trPr>
              <w:trHeight w:val="300"/>
            </w:trPr>
          </w:trPrChange>
        </w:trPr>
        <w:tc>
          <w:tcPr>
            <w:tcW w:w="985" w:type="dxa"/>
            <w:hideMark/>
            <w:tcPrChange w:id="1003" w:author="Microsoft Office User" w:date="2018-03-27T23:36:00Z">
              <w:tcPr>
                <w:tcW w:w="8140" w:type="dxa"/>
                <w:gridSpan w:val="2"/>
                <w:hideMark/>
              </w:tcPr>
            </w:tcPrChange>
          </w:tcPr>
          <w:p w14:paraId="0B988F34" w14:textId="6B0FC5D5" w:rsidR="005F3BAC" w:rsidRPr="0046749C" w:rsidDel="00C80A79" w:rsidRDefault="005F3BAC">
            <w:pPr>
              <w:rPr>
                <w:ins w:id="1004" w:author="Hoan Ng" w:date="2017-03-20T22:18:00Z"/>
                <w:del w:id="1005" w:author="Trần Công Tiến" w:date="2018-05-28T20:38:00Z"/>
                <w:rFonts w:ascii="Arial" w:hAnsi="Arial" w:cs="Arial"/>
                <w:b/>
                <w:bCs/>
                <w:noProof/>
                <w:rPrChange w:id="1006" w:author="Trần Công Tiến" w:date="2018-05-29T10:29:00Z">
                  <w:rPr>
                    <w:ins w:id="1007" w:author="Hoan Ng" w:date="2017-03-20T22:18:00Z"/>
                    <w:del w:id="1008" w:author="Trần Công Tiến" w:date="2018-05-28T20:38:00Z"/>
                    <w:b/>
                    <w:bCs/>
                  </w:rPr>
                </w:rPrChange>
              </w:rPr>
            </w:pPr>
            <w:ins w:id="1009" w:author="Hoan Ng" w:date="2017-03-20T22:18:00Z">
              <w:del w:id="1010" w:author="Trần Công Tiến" w:date="2018-05-28T20:38:00Z">
                <w:r w:rsidRPr="0046749C" w:rsidDel="00C80A79">
                  <w:rPr>
                    <w:rFonts w:ascii="Arial" w:hAnsi="Arial" w:cs="Arial"/>
                    <w:b/>
                    <w:bCs/>
                    <w:noProof/>
                    <w:rPrChange w:id="1011" w:author="Trần Công Tiến" w:date="2018-05-29T10:29:00Z">
                      <w:rPr>
                        <w:b/>
                        <w:bCs/>
                      </w:rPr>
                    </w:rPrChange>
                  </w:rPr>
                  <w:delText> </w:delText>
                </w:r>
              </w:del>
            </w:ins>
          </w:p>
        </w:tc>
        <w:tc>
          <w:tcPr>
            <w:tcW w:w="4702" w:type="dxa"/>
            <w:hideMark/>
            <w:tcPrChange w:id="1012" w:author="Microsoft Office User" w:date="2018-03-27T23:36:00Z">
              <w:tcPr>
                <w:tcW w:w="3340" w:type="dxa"/>
                <w:hideMark/>
              </w:tcPr>
            </w:tcPrChange>
          </w:tcPr>
          <w:p w14:paraId="76BA7EDA" w14:textId="50A57A6E" w:rsidR="005F3BAC" w:rsidRPr="0046749C" w:rsidDel="00C80A79" w:rsidRDefault="005F3BAC" w:rsidP="005F3BAC">
            <w:pPr>
              <w:rPr>
                <w:ins w:id="1013" w:author="Hoan Ng" w:date="2017-03-20T22:18:00Z"/>
                <w:del w:id="1014" w:author="Trần Công Tiến" w:date="2018-05-28T20:38:00Z"/>
                <w:rFonts w:ascii="Arial" w:hAnsi="Arial" w:cs="Arial"/>
                <w:b/>
                <w:bCs/>
                <w:noProof/>
                <w:rPrChange w:id="1015" w:author="Trần Công Tiến" w:date="2018-05-29T10:29:00Z">
                  <w:rPr>
                    <w:ins w:id="1016" w:author="Hoan Ng" w:date="2017-03-20T22:18:00Z"/>
                    <w:del w:id="1017" w:author="Trần Công Tiến" w:date="2018-05-28T20:38:00Z"/>
                    <w:b/>
                    <w:bCs/>
                  </w:rPr>
                </w:rPrChange>
              </w:rPr>
            </w:pPr>
            <w:ins w:id="1018" w:author="Hoan Ng" w:date="2017-03-20T22:18:00Z">
              <w:del w:id="1019" w:author="Trần Công Tiến" w:date="2018-05-28T20:38:00Z">
                <w:r w:rsidRPr="0046749C" w:rsidDel="00C80A79">
                  <w:rPr>
                    <w:rFonts w:ascii="Arial" w:hAnsi="Arial" w:cs="Arial"/>
                    <w:b/>
                    <w:bCs/>
                    <w:noProof/>
                    <w:rPrChange w:id="1020" w:author="Trần Công Tiến" w:date="2018-05-29T10:29:00Z">
                      <w:rPr>
                        <w:b/>
                        <w:bCs/>
                      </w:rPr>
                    </w:rPrChange>
                  </w:rPr>
                  <w:delText>3.3.</w:delText>
                </w:r>
              </w:del>
            </w:ins>
          </w:p>
        </w:tc>
        <w:tc>
          <w:tcPr>
            <w:tcW w:w="1027" w:type="dxa"/>
            <w:hideMark/>
            <w:tcPrChange w:id="1021" w:author="Microsoft Office User" w:date="2018-03-27T23:36:00Z">
              <w:tcPr>
                <w:tcW w:w="960" w:type="dxa"/>
                <w:hideMark/>
              </w:tcPr>
            </w:tcPrChange>
          </w:tcPr>
          <w:p w14:paraId="6BA15D8A" w14:textId="524AD6D3" w:rsidR="005F3BAC" w:rsidRPr="0046749C" w:rsidDel="00C80A79" w:rsidRDefault="005F3BAC">
            <w:pPr>
              <w:rPr>
                <w:ins w:id="1022" w:author="Hoan Ng" w:date="2017-03-20T22:18:00Z"/>
                <w:del w:id="1023" w:author="Trần Công Tiến" w:date="2018-05-28T20:38:00Z"/>
                <w:rFonts w:ascii="Arial" w:hAnsi="Arial" w:cs="Arial"/>
                <w:b/>
                <w:bCs/>
                <w:noProof/>
                <w:rPrChange w:id="1024" w:author="Trần Công Tiến" w:date="2018-05-29T10:29:00Z">
                  <w:rPr>
                    <w:ins w:id="1025" w:author="Hoan Ng" w:date="2017-03-20T22:18:00Z"/>
                    <w:del w:id="1026" w:author="Trần Công Tiến" w:date="2018-05-28T20:38:00Z"/>
                    <w:b/>
                    <w:bCs/>
                  </w:rPr>
                </w:rPrChange>
              </w:rPr>
            </w:pPr>
            <w:ins w:id="1027" w:author="Hoan Ng" w:date="2017-03-20T22:18:00Z">
              <w:del w:id="1028" w:author="Trần Công Tiến" w:date="2018-05-28T20:38:00Z">
                <w:r w:rsidRPr="0046749C" w:rsidDel="00C80A79">
                  <w:rPr>
                    <w:rFonts w:ascii="Arial" w:hAnsi="Arial" w:cs="Arial"/>
                    <w:b/>
                    <w:bCs/>
                    <w:noProof/>
                    <w:rPrChange w:id="1029" w:author="Trần Công Tiến" w:date="2018-05-29T10:29:00Z">
                      <w:rPr>
                        <w:b/>
                        <w:bCs/>
                      </w:rPr>
                    </w:rPrChange>
                  </w:rPr>
                  <w:delText> </w:delText>
                </w:r>
              </w:del>
            </w:ins>
          </w:p>
        </w:tc>
        <w:tc>
          <w:tcPr>
            <w:tcW w:w="868" w:type="dxa"/>
            <w:hideMark/>
            <w:tcPrChange w:id="1030" w:author="Microsoft Office User" w:date="2018-03-27T23:36:00Z">
              <w:tcPr>
                <w:tcW w:w="960" w:type="dxa"/>
                <w:hideMark/>
              </w:tcPr>
            </w:tcPrChange>
          </w:tcPr>
          <w:p w14:paraId="288E6A26" w14:textId="1D1077D7" w:rsidR="005F3BAC" w:rsidRPr="0046749C" w:rsidDel="00C80A79" w:rsidRDefault="005F3BAC">
            <w:pPr>
              <w:rPr>
                <w:ins w:id="1031" w:author="Hoan Ng" w:date="2017-03-20T22:18:00Z"/>
                <w:del w:id="1032" w:author="Trần Công Tiến" w:date="2018-05-28T20:38:00Z"/>
                <w:rFonts w:ascii="Arial" w:hAnsi="Arial" w:cs="Arial"/>
                <w:b/>
                <w:bCs/>
                <w:noProof/>
                <w:rPrChange w:id="1033" w:author="Trần Công Tiến" w:date="2018-05-29T10:29:00Z">
                  <w:rPr>
                    <w:ins w:id="1034" w:author="Hoan Ng" w:date="2017-03-20T22:18:00Z"/>
                    <w:del w:id="1035" w:author="Trần Công Tiến" w:date="2018-05-28T20:38:00Z"/>
                    <w:b/>
                    <w:bCs/>
                  </w:rPr>
                </w:rPrChange>
              </w:rPr>
            </w:pPr>
            <w:ins w:id="1036" w:author="Hoan Ng" w:date="2017-03-20T22:18:00Z">
              <w:del w:id="1037" w:author="Trần Công Tiến" w:date="2018-05-28T20:38:00Z">
                <w:r w:rsidRPr="0046749C" w:rsidDel="00C80A79">
                  <w:rPr>
                    <w:rFonts w:ascii="Arial" w:hAnsi="Arial" w:cs="Arial"/>
                    <w:b/>
                    <w:bCs/>
                    <w:noProof/>
                    <w:rPrChange w:id="1038" w:author="Trần Công Tiến" w:date="2018-05-29T10:29:00Z">
                      <w:rPr>
                        <w:b/>
                        <w:bCs/>
                      </w:rPr>
                    </w:rPrChange>
                  </w:rPr>
                  <w:delText> </w:delText>
                </w:r>
              </w:del>
            </w:ins>
          </w:p>
        </w:tc>
        <w:tc>
          <w:tcPr>
            <w:tcW w:w="978" w:type="dxa"/>
            <w:hideMark/>
            <w:tcPrChange w:id="1039" w:author="Microsoft Office User" w:date="2018-03-27T23:36:00Z">
              <w:tcPr>
                <w:tcW w:w="960" w:type="dxa"/>
                <w:hideMark/>
              </w:tcPr>
            </w:tcPrChange>
          </w:tcPr>
          <w:p w14:paraId="7A8B06BF" w14:textId="6C40C435" w:rsidR="005F3BAC" w:rsidRPr="0046749C" w:rsidDel="00C80A79" w:rsidRDefault="005F3BAC">
            <w:pPr>
              <w:rPr>
                <w:ins w:id="1040" w:author="Hoan Ng" w:date="2017-03-20T22:18:00Z"/>
                <w:del w:id="1041" w:author="Trần Công Tiến" w:date="2018-05-28T20:38:00Z"/>
                <w:rFonts w:ascii="Arial" w:hAnsi="Arial" w:cs="Arial"/>
                <w:b/>
                <w:bCs/>
                <w:noProof/>
                <w:rPrChange w:id="1042" w:author="Trần Công Tiến" w:date="2018-05-29T10:29:00Z">
                  <w:rPr>
                    <w:ins w:id="1043" w:author="Hoan Ng" w:date="2017-03-20T22:18:00Z"/>
                    <w:del w:id="1044" w:author="Trần Công Tiến" w:date="2018-05-28T20:38:00Z"/>
                    <w:b/>
                    <w:bCs/>
                  </w:rPr>
                </w:rPrChange>
              </w:rPr>
            </w:pPr>
            <w:ins w:id="1045" w:author="Hoan Ng" w:date="2017-03-20T22:18:00Z">
              <w:del w:id="1046" w:author="Trần Công Tiến" w:date="2018-05-28T20:38:00Z">
                <w:r w:rsidRPr="0046749C" w:rsidDel="00C80A79">
                  <w:rPr>
                    <w:rFonts w:ascii="Arial" w:hAnsi="Arial" w:cs="Arial"/>
                    <w:b/>
                    <w:bCs/>
                    <w:noProof/>
                    <w:rPrChange w:id="1047" w:author="Trần Công Tiến" w:date="2018-05-29T10:29:00Z">
                      <w:rPr>
                        <w:b/>
                        <w:bCs/>
                      </w:rPr>
                    </w:rPrChange>
                  </w:rPr>
                  <w:delText> </w:delText>
                </w:r>
              </w:del>
            </w:ins>
          </w:p>
        </w:tc>
        <w:tc>
          <w:tcPr>
            <w:tcW w:w="790" w:type="dxa"/>
            <w:hideMark/>
            <w:tcPrChange w:id="1048" w:author="Microsoft Office User" w:date="2018-03-27T23:36:00Z">
              <w:tcPr>
                <w:tcW w:w="960" w:type="dxa"/>
                <w:hideMark/>
              </w:tcPr>
            </w:tcPrChange>
          </w:tcPr>
          <w:p w14:paraId="428ED083" w14:textId="15EEAF35" w:rsidR="005F3BAC" w:rsidRPr="0046749C" w:rsidDel="00C80A79" w:rsidRDefault="005F3BAC">
            <w:pPr>
              <w:rPr>
                <w:ins w:id="1049" w:author="Hoan Ng" w:date="2017-03-20T22:18:00Z"/>
                <w:del w:id="1050" w:author="Trần Công Tiến" w:date="2018-05-28T20:38:00Z"/>
                <w:rFonts w:ascii="Arial" w:hAnsi="Arial" w:cs="Arial"/>
                <w:b/>
                <w:bCs/>
                <w:noProof/>
                <w:rPrChange w:id="1051" w:author="Trần Công Tiến" w:date="2018-05-29T10:29:00Z">
                  <w:rPr>
                    <w:ins w:id="1052" w:author="Hoan Ng" w:date="2017-03-20T22:18:00Z"/>
                    <w:del w:id="1053" w:author="Trần Công Tiến" w:date="2018-05-28T20:38:00Z"/>
                    <w:b/>
                    <w:bCs/>
                  </w:rPr>
                </w:rPrChange>
              </w:rPr>
            </w:pPr>
            <w:ins w:id="1054" w:author="Hoan Ng" w:date="2017-03-20T22:18:00Z">
              <w:del w:id="1055" w:author="Trần Công Tiến" w:date="2018-05-28T20:38:00Z">
                <w:r w:rsidRPr="0046749C" w:rsidDel="00C80A79">
                  <w:rPr>
                    <w:rFonts w:ascii="Arial" w:hAnsi="Arial" w:cs="Arial"/>
                    <w:b/>
                    <w:bCs/>
                    <w:noProof/>
                    <w:rPrChange w:id="1056" w:author="Trần Công Tiến" w:date="2018-05-29T10:29:00Z">
                      <w:rPr>
                        <w:b/>
                        <w:bCs/>
                      </w:rPr>
                    </w:rPrChange>
                  </w:rPr>
                  <w:delText> </w:delText>
                </w:r>
              </w:del>
            </w:ins>
          </w:p>
        </w:tc>
      </w:tr>
      <w:tr w:rsidR="005F3BAC" w:rsidRPr="0046749C" w:rsidDel="00C80A79" w14:paraId="66E35A29" w14:textId="40169DD0" w:rsidTr="00491339">
        <w:trPr>
          <w:trHeight w:val="300"/>
          <w:jc w:val="center"/>
          <w:ins w:id="1057" w:author="Hoan Ng" w:date="2017-03-20T22:18:00Z"/>
          <w:del w:id="1058" w:author="Trần Công Tiến" w:date="2018-05-28T20:38:00Z"/>
          <w:trPrChange w:id="1059" w:author="Microsoft Office User" w:date="2018-03-27T23:36:00Z">
            <w:trPr>
              <w:trHeight w:val="300"/>
            </w:trPr>
          </w:trPrChange>
        </w:trPr>
        <w:tc>
          <w:tcPr>
            <w:tcW w:w="985" w:type="dxa"/>
            <w:hideMark/>
            <w:tcPrChange w:id="1060" w:author="Microsoft Office User" w:date="2018-03-27T23:36:00Z">
              <w:tcPr>
                <w:tcW w:w="8140" w:type="dxa"/>
                <w:gridSpan w:val="2"/>
                <w:hideMark/>
              </w:tcPr>
            </w:tcPrChange>
          </w:tcPr>
          <w:p w14:paraId="292554E9" w14:textId="5B3B65D7" w:rsidR="005F3BAC" w:rsidRPr="0046749C" w:rsidDel="00C80A79" w:rsidRDefault="005F3BAC">
            <w:pPr>
              <w:rPr>
                <w:ins w:id="1061" w:author="Hoan Ng" w:date="2017-03-20T22:18:00Z"/>
                <w:del w:id="1062" w:author="Trần Công Tiến" w:date="2018-05-28T20:38:00Z"/>
                <w:rFonts w:ascii="Arial" w:hAnsi="Arial" w:cs="Arial"/>
                <w:b/>
                <w:bCs/>
                <w:noProof/>
                <w:rPrChange w:id="1063" w:author="Trần Công Tiến" w:date="2018-05-29T10:29:00Z">
                  <w:rPr>
                    <w:ins w:id="1064" w:author="Hoan Ng" w:date="2017-03-20T22:18:00Z"/>
                    <w:del w:id="1065" w:author="Trần Công Tiến" w:date="2018-05-28T20:38:00Z"/>
                    <w:b/>
                    <w:bCs/>
                  </w:rPr>
                </w:rPrChange>
              </w:rPr>
            </w:pPr>
            <w:ins w:id="1066" w:author="Hoan Ng" w:date="2017-03-20T22:18:00Z">
              <w:del w:id="1067" w:author="Trần Công Tiến" w:date="2018-05-28T20:38:00Z">
                <w:r w:rsidRPr="0046749C" w:rsidDel="00C80A79">
                  <w:rPr>
                    <w:rFonts w:ascii="Arial" w:hAnsi="Arial" w:cs="Arial"/>
                    <w:b/>
                    <w:bCs/>
                    <w:noProof/>
                    <w:rPrChange w:id="1068" w:author="Trần Công Tiến" w:date="2018-05-29T10:29:00Z">
                      <w:rPr>
                        <w:b/>
                        <w:bCs/>
                      </w:rPr>
                    </w:rPrChange>
                  </w:rPr>
                  <w:delText> </w:delText>
                </w:r>
              </w:del>
            </w:ins>
          </w:p>
        </w:tc>
        <w:tc>
          <w:tcPr>
            <w:tcW w:w="4702" w:type="dxa"/>
            <w:hideMark/>
            <w:tcPrChange w:id="1069" w:author="Microsoft Office User" w:date="2018-03-27T23:36:00Z">
              <w:tcPr>
                <w:tcW w:w="3340" w:type="dxa"/>
                <w:hideMark/>
              </w:tcPr>
            </w:tcPrChange>
          </w:tcPr>
          <w:p w14:paraId="18374364" w14:textId="02397DD3" w:rsidR="005F3BAC" w:rsidRPr="0046749C" w:rsidDel="00C80A79" w:rsidRDefault="005F3BAC" w:rsidP="005F3BAC">
            <w:pPr>
              <w:rPr>
                <w:ins w:id="1070" w:author="Hoan Ng" w:date="2017-03-20T22:18:00Z"/>
                <w:del w:id="1071" w:author="Trần Công Tiến" w:date="2018-05-28T20:38:00Z"/>
                <w:rFonts w:ascii="Arial" w:hAnsi="Arial" w:cs="Arial"/>
                <w:b/>
                <w:bCs/>
                <w:noProof/>
                <w:rPrChange w:id="1072" w:author="Trần Công Tiến" w:date="2018-05-29T10:29:00Z">
                  <w:rPr>
                    <w:ins w:id="1073" w:author="Hoan Ng" w:date="2017-03-20T22:18:00Z"/>
                    <w:del w:id="1074" w:author="Trần Công Tiến" w:date="2018-05-28T20:38:00Z"/>
                    <w:b/>
                    <w:bCs/>
                  </w:rPr>
                </w:rPrChange>
              </w:rPr>
            </w:pPr>
            <w:ins w:id="1075" w:author="Hoan Ng" w:date="2017-03-20T22:18:00Z">
              <w:del w:id="1076" w:author="Trần Công Tiến" w:date="2018-05-28T20:38:00Z">
                <w:r w:rsidRPr="0046749C" w:rsidDel="00C80A79">
                  <w:rPr>
                    <w:rFonts w:ascii="Arial" w:hAnsi="Arial" w:cs="Arial"/>
                    <w:b/>
                    <w:bCs/>
                    <w:noProof/>
                    <w:rPrChange w:id="1077" w:author="Trần Công Tiến" w:date="2018-05-29T10:29:00Z">
                      <w:rPr>
                        <w:b/>
                        <w:bCs/>
                      </w:rPr>
                    </w:rPrChange>
                  </w:rPr>
                  <w:delText>3.4</w:delText>
                </w:r>
              </w:del>
            </w:ins>
          </w:p>
        </w:tc>
        <w:tc>
          <w:tcPr>
            <w:tcW w:w="1027" w:type="dxa"/>
            <w:hideMark/>
            <w:tcPrChange w:id="1078" w:author="Microsoft Office User" w:date="2018-03-27T23:36:00Z">
              <w:tcPr>
                <w:tcW w:w="960" w:type="dxa"/>
                <w:hideMark/>
              </w:tcPr>
            </w:tcPrChange>
          </w:tcPr>
          <w:p w14:paraId="1B211784" w14:textId="03C07BC7" w:rsidR="005F3BAC" w:rsidRPr="0046749C" w:rsidDel="00C80A79" w:rsidRDefault="005F3BAC">
            <w:pPr>
              <w:rPr>
                <w:ins w:id="1079" w:author="Hoan Ng" w:date="2017-03-20T22:18:00Z"/>
                <w:del w:id="1080" w:author="Trần Công Tiến" w:date="2018-05-28T20:38:00Z"/>
                <w:rFonts w:ascii="Arial" w:hAnsi="Arial" w:cs="Arial"/>
                <w:b/>
                <w:bCs/>
                <w:noProof/>
                <w:rPrChange w:id="1081" w:author="Trần Công Tiến" w:date="2018-05-29T10:29:00Z">
                  <w:rPr>
                    <w:ins w:id="1082" w:author="Hoan Ng" w:date="2017-03-20T22:18:00Z"/>
                    <w:del w:id="1083" w:author="Trần Công Tiến" w:date="2018-05-28T20:38:00Z"/>
                    <w:b/>
                    <w:bCs/>
                  </w:rPr>
                </w:rPrChange>
              </w:rPr>
            </w:pPr>
            <w:ins w:id="1084" w:author="Hoan Ng" w:date="2017-03-20T22:18:00Z">
              <w:del w:id="1085" w:author="Trần Công Tiến" w:date="2018-05-28T20:38:00Z">
                <w:r w:rsidRPr="0046749C" w:rsidDel="00C80A79">
                  <w:rPr>
                    <w:rFonts w:ascii="Arial" w:hAnsi="Arial" w:cs="Arial"/>
                    <w:b/>
                    <w:bCs/>
                    <w:noProof/>
                    <w:rPrChange w:id="1086" w:author="Trần Công Tiến" w:date="2018-05-29T10:29:00Z">
                      <w:rPr>
                        <w:b/>
                        <w:bCs/>
                      </w:rPr>
                    </w:rPrChange>
                  </w:rPr>
                  <w:delText> </w:delText>
                </w:r>
              </w:del>
            </w:ins>
          </w:p>
        </w:tc>
        <w:tc>
          <w:tcPr>
            <w:tcW w:w="868" w:type="dxa"/>
            <w:hideMark/>
            <w:tcPrChange w:id="1087" w:author="Microsoft Office User" w:date="2018-03-27T23:36:00Z">
              <w:tcPr>
                <w:tcW w:w="960" w:type="dxa"/>
                <w:hideMark/>
              </w:tcPr>
            </w:tcPrChange>
          </w:tcPr>
          <w:p w14:paraId="5F8FE1AB" w14:textId="18D7976F" w:rsidR="005F3BAC" w:rsidRPr="0046749C" w:rsidDel="00C80A79" w:rsidRDefault="005F3BAC">
            <w:pPr>
              <w:rPr>
                <w:ins w:id="1088" w:author="Hoan Ng" w:date="2017-03-20T22:18:00Z"/>
                <w:del w:id="1089" w:author="Trần Công Tiến" w:date="2018-05-28T20:38:00Z"/>
                <w:rFonts w:ascii="Arial" w:hAnsi="Arial" w:cs="Arial"/>
                <w:b/>
                <w:bCs/>
                <w:noProof/>
                <w:rPrChange w:id="1090" w:author="Trần Công Tiến" w:date="2018-05-29T10:29:00Z">
                  <w:rPr>
                    <w:ins w:id="1091" w:author="Hoan Ng" w:date="2017-03-20T22:18:00Z"/>
                    <w:del w:id="1092" w:author="Trần Công Tiến" w:date="2018-05-28T20:38:00Z"/>
                    <w:b/>
                    <w:bCs/>
                  </w:rPr>
                </w:rPrChange>
              </w:rPr>
            </w:pPr>
            <w:ins w:id="1093" w:author="Hoan Ng" w:date="2017-03-20T22:18:00Z">
              <w:del w:id="1094" w:author="Trần Công Tiến" w:date="2018-05-28T20:38:00Z">
                <w:r w:rsidRPr="0046749C" w:rsidDel="00C80A79">
                  <w:rPr>
                    <w:rFonts w:ascii="Arial" w:hAnsi="Arial" w:cs="Arial"/>
                    <w:b/>
                    <w:bCs/>
                    <w:noProof/>
                    <w:rPrChange w:id="1095" w:author="Trần Công Tiến" w:date="2018-05-29T10:29:00Z">
                      <w:rPr>
                        <w:b/>
                        <w:bCs/>
                      </w:rPr>
                    </w:rPrChange>
                  </w:rPr>
                  <w:delText> </w:delText>
                </w:r>
              </w:del>
            </w:ins>
          </w:p>
        </w:tc>
        <w:tc>
          <w:tcPr>
            <w:tcW w:w="978" w:type="dxa"/>
            <w:hideMark/>
            <w:tcPrChange w:id="1096" w:author="Microsoft Office User" w:date="2018-03-27T23:36:00Z">
              <w:tcPr>
                <w:tcW w:w="960" w:type="dxa"/>
                <w:hideMark/>
              </w:tcPr>
            </w:tcPrChange>
          </w:tcPr>
          <w:p w14:paraId="2DD1383C" w14:textId="2687DF3F" w:rsidR="005F3BAC" w:rsidRPr="0046749C" w:rsidDel="00C80A79" w:rsidRDefault="005F3BAC">
            <w:pPr>
              <w:rPr>
                <w:ins w:id="1097" w:author="Hoan Ng" w:date="2017-03-20T22:18:00Z"/>
                <w:del w:id="1098" w:author="Trần Công Tiến" w:date="2018-05-28T20:38:00Z"/>
                <w:rFonts w:ascii="Arial" w:hAnsi="Arial" w:cs="Arial"/>
                <w:b/>
                <w:bCs/>
                <w:noProof/>
                <w:rPrChange w:id="1099" w:author="Trần Công Tiến" w:date="2018-05-29T10:29:00Z">
                  <w:rPr>
                    <w:ins w:id="1100" w:author="Hoan Ng" w:date="2017-03-20T22:18:00Z"/>
                    <w:del w:id="1101" w:author="Trần Công Tiến" w:date="2018-05-28T20:38:00Z"/>
                    <w:b/>
                    <w:bCs/>
                  </w:rPr>
                </w:rPrChange>
              </w:rPr>
            </w:pPr>
            <w:ins w:id="1102" w:author="Hoan Ng" w:date="2017-03-20T22:18:00Z">
              <w:del w:id="1103" w:author="Trần Công Tiến" w:date="2018-05-28T20:38:00Z">
                <w:r w:rsidRPr="0046749C" w:rsidDel="00C80A79">
                  <w:rPr>
                    <w:rFonts w:ascii="Arial" w:hAnsi="Arial" w:cs="Arial"/>
                    <w:b/>
                    <w:bCs/>
                    <w:noProof/>
                    <w:rPrChange w:id="1104" w:author="Trần Công Tiến" w:date="2018-05-29T10:29:00Z">
                      <w:rPr>
                        <w:b/>
                        <w:bCs/>
                      </w:rPr>
                    </w:rPrChange>
                  </w:rPr>
                  <w:delText> </w:delText>
                </w:r>
              </w:del>
            </w:ins>
          </w:p>
        </w:tc>
        <w:tc>
          <w:tcPr>
            <w:tcW w:w="790" w:type="dxa"/>
            <w:hideMark/>
            <w:tcPrChange w:id="1105" w:author="Microsoft Office User" w:date="2018-03-27T23:36:00Z">
              <w:tcPr>
                <w:tcW w:w="960" w:type="dxa"/>
                <w:hideMark/>
              </w:tcPr>
            </w:tcPrChange>
          </w:tcPr>
          <w:p w14:paraId="4E672AD7" w14:textId="308381C8" w:rsidR="005F3BAC" w:rsidRPr="0046749C" w:rsidDel="00C80A79" w:rsidRDefault="005F3BAC">
            <w:pPr>
              <w:rPr>
                <w:ins w:id="1106" w:author="Hoan Ng" w:date="2017-03-20T22:18:00Z"/>
                <w:del w:id="1107" w:author="Trần Công Tiến" w:date="2018-05-28T20:38:00Z"/>
                <w:rFonts w:ascii="Arial" w:hAnsi="Arial" w:cs="Arial"/>
                <w:b/>
                <w:bCs/>
                <w:noProof/>
                <w:rPrChange w:id="1108" w:author="Trần Công Tiến" w:date="2018-05-29T10:29:00Z">
                  <w:rPr>
                    <w:ins w:id="1109" w:author="Hoan Ng" w:date="2017-03-20T22:18:00Z"/>
                    <w:del w:id="1110" w:author="Trần Công Tiến" w:date="2018-05-28T20:38:00Z"/>
                    <w:b/>
                    <w:bCs/>
                  </w:rPr>
                </w:rPrChange>
              </w:rPr>
            </w:pPr>
            <w:ins w:id="1111" w:author="Hoan Ng" w:date="2017-03-20T22:18:00Z">
              <w:del w:id="1112" w:author="Trần Công Tiến" w:date="2018-05-28T20:38:00Z">
                <w:r w:rsidRPr="0046749C" w:rsidDel="00C80A79">
                  <w:rPr>
                    <w:rFonts w:ascii="Arial" w:hAnsi="Arial" w:cs="Arial"/>
                    <w:b/>
                    <w:bCs/>
                    <w:noProof/>
                    <w:rPrChange w:id="1113" w:author="Trần Công Tiến" w:date="2018-05-29T10:29:00Z">
                      <w:rPr>
                        <w:b/>
                        <w:bCs/>
                      </w:rPr>
                    </w:rPrChange>
                  </w:rPr>
                  <w:delText> </w:delText>
                </w:r>
              </w:del>
            </w:ins>
          </w:p>
        </w:tc>
      </w:tr>
      <w:tr w:rsidR="005F3BAC" w:rsidRPr="0046749C" w:rsidDel="00C80A79" w14:paraId="0292CEE1" w14:textId="4399B738" w:rsidTr="00491339">
        <w:trPr>
          <w:trHeight w:val="300"/>
          <w:jc w:val="center"/>
          <w:ins w:id="1114" w:author="Hoan Ng" w:date="2017-03-20T22:18:00Z"/>
          <w:del w:id="1115" w:author="Trần Công Tiến" w:date="2018-05-28T20:38:00Z"/>
          <w:trPrChange w:id="1116" w:author="Microsoft Office User" w:date="2018-03-27T23:36:00Z">
            <w:trPr>
              <w:trHeight w:val="300"/>
            </w:trPr>
          </w:trPrChange>
        </w:trPr>
        <w:tc>
          <w:tcPr>
            <w:tcW w:w="985" w:type="dxa"/>
            <w:hideMark/>
            <w:tcPrChange w:id="1117" w:author="Microsoft Office User" w:date="2018-03-27T23:36:00Z">
              <w:tcPr>
                <w:tcW w:w="8140" w:type="dxa"/>
                <w:gridSpan w:val="2"/>
                <w:hideMark/>
              </w:tcPr>
            </w:tcPrChange>
          </w:tcPr>
          <w:p w14:paraId="3B06D1DA" w14:textId="290C7C65" w:rsidR="005F3BAC" w:rsidRPr="0046749C" w:rsidDel="00C80A79" w:rsidRDefault="005F3BAC">
            <w:pPr>
              <w:rPr>
                <w:ins w:id="1118" w:author="Hoan Ng" w:date="2017-03-20T22:18:00Z"/>
                <w:del w:id="1119" w:author="Trần Công Tiến" w:date="2018-05-28T20:38:00Z"/>
                <w:rFonts w:ascii="Arial" w:hAnsi="Arial" w:cs="Arial"/>
                <w:b/>
                <w:bCs/>
                <w:noProof/>
                <w:rPrChange w:id="1120" w:author="Trần Công Tiến" w:date="2018-05-29T10:29:00Z">
                  <w:rPr>
                    <w:ins w:id="1121" w:author="Hoan Ng" w:date="2017-03-20T22:18:00Z"/>
                    <w:del w:id="1122" w:author="Trần Công Tiến" w:date="2018-05-28T20:38:00Z"/>
                    <w:b/>
                    <w:bCs/>
                  </w:rPr>
                </w:rPrChange>
              </w:rPr>
            </w:pPr>
            <w:ins w:id="1123" w:author="Hoan Ng" w:date="2017-03-20T22:18:00Z">
              <w:del w:id="1124" w:author="Trần Công Tiến" w:date="2018-05-28T20:38:00Z">
                <w:r w:rsidRPr="0046749C" w:rsidDel="00C80A79">
                  <w:rPr>
                    <w:rFonts w:ascii="Arial" w:hAnsi="Arial" w:cs="Arial"/>
                    <w:b/>
                    <w:bCs/>
                    <w:noProof/>
                    <w:rPrChange w:id="1125" w:author="Trần Công Tiến" w:date="2018-05-29T10:29:00Z">
                      <w:rPr>
                        <w:b/>
                        <w:bCs/>
                      </w:rPr>
                    </w:rPrChange>
                  </w:rPr>
                  <w:delText> </w:delText>
                </w:r>
              </w:del>
            </w:ins>
          </w:p>
        </w:tc>
        <w:tc>
          <w:tcPr>
            <w:tcW w:w="4702" w:type="dxa"/>
            <w:hideMark/>
            <w:tcPrChange w:id="1126" w:author="Microsoft Office User" w:date="2018-03-27T23:36:00Z">
              <w:tcPr>
                <w:tcW w:w="3340" w:type="dxa"/>
                <w:hideMark/>
              </w:tcPr>
            </w:tcPrChange>
          </w:tcPr>
          <w:p w14:paraId="0FAD74CF" w14:textId="0E8F234D" w:rsidR="005F3BAC" w:rsidRPr="0046749C" w:rsidDel="00C80A79" w:rsidRDefault="005F3BAC">
            <w:pPr>
              <w:rPr>
                <w:ins w:id="1127" w:author="Hoan Ng" w:date="2017-03-20T22:18:00Z"/>
                <w:del w:id="1128" w:author="Trần Công Tiến" w:date="2018-05-28T20:38:00Z"/>
                <w:rFonts w:ascii="Arial" w:hAnsi="Arial" w:cs="Arial"/>
                <w:b/>
                <w:bCs/>
                <w:noProof/>
                <w:rPrChange w:id="1129" w:author="Trần Công Tiến" w:date="2018-05-29T10:29:00Z">
                  <w:rPr>
                    <w:ins w:id="1130" w:author="Hoan Ng" w:date="2017-03-20T22:18:00Z"/>
                    <w:del w:id="1131" w:author="Trần Công Tiến" w:date="2018-05-28T20:38:00Z"/>
                    <w:b/>
                    <w:bCs/>
                  </w:rPr>
                </w:rPrChange>
              </w:rPr>
            </w:pPr>
            <w:ins w:id="1132" w:author="Hoan Ng" w:date="2017-03-20T22:18:00Z">
              <w:del w:id="1133" w:author="Trần Công Tiến" w:date="2018-05-28T20:38:00Z">
                <w:r w:rsidRPr="0046749C" w:rsidDel="00C80A79">
                  <w:rPr>
                    <w:rFonts w:ascii="Arial" w:hAnsi="Arial" w:cs="Arial"/>
                    <w:b/>
                    <w:bCs/>
                    <w:noProof/>
                    <w:rPrChange w:id="1134" w:author="Trần Công Tiến" w:date="2018-05-29T10:29:00Z">
                      <w:rPr>
                        <w:b/>
                        <w:bCs/>
                      </w:rPr>
                    </w:rPrChange>
                  </w:rPr>
                  <w:delText>Chương 4: Cài đặt</w:delText>
                </w:r>
              </w:del>
            </w:ins>
          </w:p>
        </w:tc>
        <w:tc>
          <w:tcPr>
            <w:tcW w:w="1027" w:type="dxa"/>
            <w:hideMark/>
            <w:tcPrChange w:id="1135" w:author="Microsoft Office User" w:date="2018-03-27T23:36:00Z">
              <w:tcPr>
                <w:tcW w:w="960" w:type="dxa"/>
                <w:hideMark/>
              </w:tcPr>
            </w:tcPrChange>
          </w:tcPr>
          <w:p w14:paraId="0C66F029" w14:textId="467B3732" w:rsidR="005F3BAC" w:rsidRPr="0046749C" w:rsidDel="00C80A79" w:rsidRDefault="005F3BAC">
            <w:pPr>
              <w:rPr>
                <w:ins w:id="1136" w:author="Hoan Ng" w:date="2017-03-20T22:18:00Z"/>
                <w:del w:id="1137" w:author="Trần Công Tiến" w:date="2018-05-28T20:38:00Z"/>
                <w:rFonts w:ascii="Arial" w:hAnsi="Arial" w:cs="Arial"/>
                <w:b/>
                <w:bCs/>
                <w:noProof/>
                <w:rPrChange w:id="1138" w:author="Trần Công Tiến" w:date="2018-05-29T10:29:00Z">
                  <w:rPr>
                    <w:ins w:id="1139" w:author="Hoan Ng" w:date="2017-03-20T22:18:00Z"/>
                    <w:del w:id="1140" w:author="Trần Công Tiến" w:date="2018-05-28T20:38:00Z"/>
                    <w:b/>
                    <w:bCs/>
                  </w:rPr>
                </w:rPrChange>
              </w:rPr>
            </w:pPr>
          </w:p>
        </w:tc>
        <w:tc>
          <w:tcPr>
            <w:tcW w:w="868" w:type="dxa"/>
            <w:hideMark/>
            <w:tcPrChange w:id="1141" w:author="Microsoft Office User" w:date="2018-03-27T23:36:00Z">
              <w:tcPr>
                <w:tcW w:w="960" w:type="dxa"/>
                <w:hideMark/>
              </w:tcPr>
            </w:tcPrChange>
          </w:tcPr>
          <w:p w14:paraId="641808E5" w14:textId="4EE57302" w:rsidR="005F3BAC" w:rsidRPr="0046749C" w:rsidDel="00C80A79" w:rsidRDefault="005F3BAC">
            <w:pPr>
              <w:rPr>
                <w:ins w:id="1142" w:author="Hoan Ng" w:date="2017-03-20T22:18:00Z"/>
                <w:del w:id="1143" w:author="Trần Công Tiến" w:date="2018-05-28T20:38:00Z"/>
                <w:rFonts w:ascii="Arial" w:hAnsi="Arial" w:cs="Arial"/>
                <w:b/>
                <w:bCs/>
                <w:noProof/>
                <w:rPrChange w:id="1144" w:author="Trần Công Tiến" w:date="2018-05-29T10:29:00Z">
                  <w:rPr>
                    <w:ins w:id="1145" w:author="Hoan Ng" w:date="2017-03-20T22:18:00Z"/>
                    <w:del w:id="1146" w:author="Trần Công Tiến" w:date="2018-05-28T20:38:00Z"/>
                    <w:b/>
                    <w:bCs/>
                  </w:rPr>
                </w:rPrChange>
              </w:rPr>
            </w:pPr>
          </w:p>
        </w:tc>
        <w:tc>
          <w:tcPr>
            <w:tcW w:w="978" w:type="dxa"/>
            <w:hideMark/>
            <w:tcPrChange w:id="1147" w:author="Microsoft Office User" w:date="2018-03-27T23:36:00Z">
              <w:tcPr>
                <w:tcW w:w="960" w:type="dxa"/>
                <w:hideMark/>
              </w:tcPr>
            </w:tcPrChange>
          </w:tcPr>
          <w:p w14:paraId="091A1548" w14:textId="0798D358" w:rsidR="005F3BAC" w:rsidRPr="0046749C" w:rsidDel="00C80A79" w:rsidRDefault="005F3BAC" w:rsidP="01AA975A">
            <w:pPr>
              <w:spacing w:after="160" w:line="259" w:lineRule="auto"/>
              <w:rPr>
                <w:del w:id="1148" w:author="Trần Công Tiến" w:date="2018-05-28T20:38:00Z"/>
                <w:rFonts w:ascii="Arial" w:hAnsi="Arial" w:cs="Arial"/>
                <w:b/>
                <w:bCs/>
                <w:noProof/>
                <w:rPrChange w:id="1149" w:author="Trần Công Tiến" w:date="2018-05-29T10:29:00Z">
                  <w:rPr>
                    <w:del w:id="1150" w:author="Trần Công Tiến" w:date="2018-05-28T20:38:00Z"/>
                    <w:b/>
                    <w:bCs/>
                  </w:rPr>
                </w:rPrChange>
              </w:rPr>
            </w:pPr>
            <w:ins w:id="1151" w:author="Hoan Ng" w:date="2017-03-20T22:18:00Z">
              <w:del w:id="1152" w:author="Trần Công Tiến" w:date="2018-03-27T00:51:00Z">
                <w:r w:rsidRPr="0046749C" w:rsidDel="01AA975A">
                  <w:rPr>
                    <w:rFonts w:ascii="Arial" w:hAnsi="Arial" w:cs="Arial"/>
                    <w:b/>
                    <w:bCs/>
                    <w:noProof/>
                    <w:rPrChange w:id="1153" w:author="Trần Công Tiến" w:date="2018-05-29T10:29:00Z">
                      <w:rPr>
                        <w:b/>
                        <w:bCs/>
                      </w:rPr>
                    </w:rPrChange>
                  </w:rPr>
                  <w:delText> </w:delText>
                </w:r>
              </w:del>
            </w:ins>
          </w:p>
        </w:tc>
        <w:tc>
          <w:tcPr>
            <w:tcW w:w="790" w:type="dxa"/>
            <w:hideMark/>
            <w:tcPrChange w:id="1154" w:author="Microsoft Office User" w:date="2018-03-27T23:36:00Z">
              <w:tcPr>
                <w:tcW w:w="960" w:type="dxa"/>
                <w:hideMark/>
              </w:tcPr>
            </w:tcPrChange>
          </w:tcPr>
          <w:p w14:paraId="48AF27B3" w14:textId="01415D02" w:rsidR="005F3BAC" w:rsidRPr="0046749C" w:rsidDel="00C80A79" w:rsidRDefault="005F3BAC">
            <w:pPr>
              <w:rPr>
                <w:ins w:id="1155" w:author="Hoan Ng" w:date="2017-03-20T22:18:00Z"/>
                <w:del w:id="1156" w:author="Trần Công Tiến" w:date="2018-05-28T20:38:00Z"/>
                <w:rFonts w:ascii="Arial" w:hAnsi="Arial" w:cs="Arial"/>
                <w:b/>
                <w:bCs/>
                <w:noProof/>
                <w:rPrChange w:id="1157" w:author="Trần Công Tiến" w:date="2018-05-29T10:29:00Z">
                  <w:rPr>
                    <w:ins w:id="1158" w:author="Hoan Ng" w:date="2017-03-20T22:18:00Z"/>
                    <w:del w:id="1159" w:author="Trần Công Tiến" w:date="2018-05-28T20:38:00Z"/>
                    <w:b/>
                    <w:bCs/>
                  </w:rPr>
                </w:rPrChange>
              </w:rPr>
            </w:pPr>
            <w:ins w:id="1160" w:author="Hoan Ng" w:date="2017-03-20T22:18:00Z">
              <w:del w:id="1161" w:author="Trần Công Tiến" w:date="2018-05-28T20:38:00Z">
                <w:r w:rsidRPr="0046749C" w:rsidDel="00C80A79">
                  <w:rPr>
                    <w:rFonts w:ascii="Arial" w:hAnsi="Arial" w:cs="Arial"/>
                    <w:b/>
                    <w:bCs/>
                    <w:noProof/>
                    <w:rPrChange w:id="1162" w:author="Trần Công Tiến" w:date="2018-05-29T10:29:00Z">
                      <w:rPr>
                        <w:b/>
                        <w:bCs/>
                      </w:rPr>
                    </w:rPrChange>
                  </w:rPr>
                  <w:delText> </w:delText>
                </w:r>
              </w:del>
            </w:ins>
          </w:p>
        </w:tc>
      </w:tr>
      <w:tr w:rsidR="005F3BAC" w:rsidRPr="0046749C" w:rsidDel="00C80A79" w14:paraId="2474AC26" w14:textId="49101788" w:rsidTr="00491339">
        <w:trPr>
          <w:trHeight w:val="300"/>
          <w:jc w:val="center"/>
          <w:ins w:id="1163" w:author="Hoan Ng" w:date="2017-03-20T22:18:00Z"/>
          <w:del w:id="1164" w:author="Trần Công Tiến" w:date="2018-05-28T20:38:00Z"/>
          <w:trPrChange w:id="1165" w:author="Microsoft Office User" w:date="2018-03-27T23:36:00Z">
            <w:trPr>
              <w:trHeight w:val="300"/>
            </w:trPr>
          </w:trPrChange>
        </w:trPr>
        <w:tc>
          <w:tcPr>
            <w:tcW w:w="985" w:type="dxa"/>
            <w:hideMark/>
            <w:tcPrChange w:id="1166" w:author="Microsoft Office User" w:date="2018-03-27T23:36:00Z">
              <w:tcPr>
                <w:tcW w:w="8140" w:type="dxa"/>
                <w:gridSpan w:val="2"/>
                <w:hideMark/>
              </w:tcPr>
            </w:tcPrChange>
          </w:tcPr>
          <w:p w14:paraId="551740D7" w14:textId="32E7B068" w:rsidR="005F3BAC" w:rsidRPr="0046749C" w:rsidDel="00C80A79" w:rsidRDefault="005F3BAC">
            <w:pPr>
              <w:rPr>
                <w:ins w:id="1167" w:author="Hoan Ng" w:date="2017-03-20T22:18:00Z"/>
                <w:del w:id="1168" w:author="Trần Công Tiến" w:date="2018-05-28T20:38:00Z"/>
                <w:rFonts w:ascii="Arial" w:hAnsi="Arial" w:cs="Arial"/>
                <w:b/>
                <w:bCs/>
                <w:noProof/>
                <w:rPrChange w:id="1169" w:author="Trần Công Tiến" w:date="2018-05-29T10:29:00Z">
                  <w:rPr>
                    <w:ins w:id="1170" w:author="Hoan Ng" w:date="2017-03-20T22:18:00Z"/>
                    <w:del w:id="1171" w:author="Trần Công Tiến" w:date="2018-05-28T20:38:00Z"/>
                    <w:b/>
                    <w:bCs/>
                  </w:rPr>
                </w:rPrChange>
              </w:rPr>
            </w:pPr>
            <w:ins w:id="1172" w:author="Hoan Ng" w:date="2017-03-20T22:18:00Z">
              <w:del w:id="1173" w:author="Trần Công Tiến" w:date="2018-05-28T20:38:00Z">
                <w:r w:rsidRPr="0046749C" w:rsidDel="00C80A79">
                  <w:rPr>
                    <w:rFonts w:ascii="Arial" w:hAnsi="Arial" w:cs="Arial"/>
                    <w:b/>
                    <w:bCs/>
                    <w:noProof/>
                    <w:rPrChange w:id="1174" w:author="Trần Công Tiến" w:date="2018-05-29T10:29:00Z">
                      <w:rPr>
                        <w:b/>
                        <w:bCs/>
                      </w:rPr>
                    </w:rPrChange>
                  </w:rPr>
                  <w:delText> </w:delText>
                </w:r>
              </w:del>
            </w:ins>
          </w:p>
        </w:tc>
        <w:tc>
          <w:tcPr>
            <w:tcW w:w="4702" w:type="dxa"/>
            <w:hideMark/>
            <w:tcPrChange w:id="1175" w:author="Microsoft Office User" w:date="2018-03-27T23:36:00Z">
              <w:tcPr>
                <w:tcW w:w="3340" w:type="dxa"/>
                <w:hideMark/>
              </w:tcPr>
            </w:tcPrChange>
          </w:tcPr>
          <w:p w14:paraId="781F4D4C" w14:textId="02A69E9C" w:rsidR="005F3BAC" w:rsidRPr="0046749C" w:rsidDel="00C80A79" w:rsidRDefault="005F3BAC" w:rsidP="005F3BAC">
            <w:pPr>
              <w:rPr>
                <w:ins w:id="1176" w:author="Hoan Ng" w:date="2017-03-20T22:18:00Z"/>
                <w:del w:id="1177" w:author="Trần Công Tiến" w:date="2018-05-28T20:38:00Z"/>
                <w:rFonts w:ascii="Arial" w:hAnsi="Arial" w:cs="Arial"/>
                <w:b/>
                <w:bCs/>
                <w:noProof/>
                <w:rPrChange w:id="1178" w:author="Trần Công Tiến" w:date="2018-05-29T10:29:00Z">
                  <w:rPr>
                    <w:ins w:id="1179" w:author="Hoan Ng" w:date="2017-03-20T22:18:00Z"/>
                    <w:del w:id="1180" w:author="Trần Công Tiến" w:date="2018-05-28T20:38:00Z"/>
                    <w:b/>
                    <w:bCs/>
                  </w:rPr>
                </w:rPrChange>
              </w:rPr>
            </w:pPr>
            <w:ins w:id="1181" w:author="Hoan Ng" w:date="2017-03-20T22:18:00Z">
              <w:del w:id="1182" w:author="Trần Công Tiến" w:date="2018-05-28T20:38:00Z">
                <w:r w:rsidRPr="0046749C" w:rsidDel="00C80A79">
                  <w:rPr>
                    <w:rFonts w:ascii="Arial" w:hAnsi="Arial" w:cs="Arial"/>
                    <w:b/>
                    <w:bCs/>
                    <w:noProof/>
                    <w:rPrChange w:id="1183" w:author="Trần Công Tiến" w:date="2018-05-29T10:29:00Z">
                      <w:rPr>
                        <w:b/>
                        <w:bCs/>
                      </w:rPr>
                    </w:rPrChange>
                  </w:rPr>
                  <w:delText>4.1.</w:delText>
                </w:r>
              </w:del>
            </w:ins>
          </w:p>
        </w:tc>
        <w:tc>
          <w:tcPr>
            <w:tcW w:w="1027" w:type="dxa"/>
            <w:hideMark/>
            <w:tcPrChange w:id="1184" w:author="Microsoft Office User" w:date="2018-03-27T23:36:00Z">
              <w:tcPr>
                <w:tcW w:w="960" w:type="dxa"/>
                <w:hideMark/>
              </w:tcPr>
            </w:tcPrChange>
          </w:tcPr>
          <w:p w14:paraId="63E5619B" w14:textId="4AA0E0DC" w:rsidR="005F3BAC" w:rsidRPr="0046749C" w:rsidDel="00C80A79" w:rsidRDefault="005F3BAC">
            <w:pPr>
              <w:rPr>
                <w:ins w:id="1185" w:author="Hoan Ng" w:date="2017-03-20T22:18:00Z"/>
                <w:del w:id="1186" w:author="Trần Công Tiến" w:date="2018-05-28T20:38:00Z"/>
                <w:rFonts w:ascii="Arial" w:hAnsi="Arial" w:cs="Arial"/>
                <w:b/>
                <w:bCs/>
                <w:noProof/>
                <w:rPrChange w:id="1187" w:author="Trần Công Tiến" w:date="2018-05-29T10:29:00Z">
                  <w:rPr>
                    <w:ins w:id="1188" w:author="Hoan Ng" w:date="2017-03-20T22:18:00Z"/>
                    <w:del w:id="1189" w:author="Trần Công Tiến" w:date="2018-05-28T20:38:00Z"/>
                    <w:b/>
                    <w:bCs/>
                  </w:rPr>
                </w:rPrChange>
              </w:rPr>
            </w:pPr>
            <w:ins w:id="1190" w:author="Hoan Ng" w:date="2017-03-20T22:18:00Z">
              <w:del w:id="1191" w:author="Trần Công Tiến" w:date="2018-05-28T20:38:00Z">
                <w:r w:rsidRPr="0046749C" w:rsidDel="00C80A79">
                  <w:rPr>
                    <w:rFonts w:ascii="Arial" w:hAnsi="Arial" w:cs="Arial"/>
                    <w:b/>
                    <w:bCs/>
                    <w:noProof/>
                    <w:rPrChange w:id="1192" w:author="Trần Công Tiến" w:date="2018-05-29T10:29:00Z">
                      <w:rPr>
                        <w:b/>
                        <w:bCs/>
                      </w:rPr>
                    </w:rPrChange>
                  </w:rPr>
                  <w:delText> </w:delText>
                </w:r>
              </w:del>
            </w:ins>
          </w:p>
        </w:tc>
        <w:tc>
          <w:tcPr>
            <w:tcW w:w="868" w:type="dxa"/>
            <w:hideMark/>
            <w:tcPrChange w:id="1193" w:author="Microsoft Office User" w:date="2018-03-27T23:36:00Z">
              <w:tcPr>
                <w:tcW w:w="960" w:type="dxa"/>
                <w:hideMark/>
              </w:tcPr>
            </w:tcPrChange>
          </w:tcPr>
          <w:p w14:paraId="71DE6108" w14:textId="45C134CC" w:rsidR="005F3BAC" w:rsidRPr="0046749C" w:rsidDel="00C80A79" w:rsidRDefault="005F3BAC">
            <w:pPr>
              <w:rPr>
                <w:ins w:id="1194" w:author="Hoan Ng" w:date="2017-03-20T22:18:00Z"/>
                <w:del w:id="1195" w:author="Trần Công Tiến" w:date="2018-05-28T20:38:00Z"/>
                <w:rFonts w:ascii="Arial" w:hAnsi="Arial" w:cs="Arial"/>
                <w:b/>
                <w:bCs/>
                <w:noProof/>
                <w:rPrChange w:id="1196" w:author="Trần Công Tiến" w:date="2018-05-29T10:29:00Z">
                  <w:rPr>
                    <w:ins w:id="1197" w:author="Hoan Ng" w:date="2017-03-20T22:18:00Z"/>
                    <w:del w:id="1198" w:author="Trần Công Tiến" w:date="2018-05-28T20:38:00Z"/>
                    <w:b/>
                    <w:bCs/>
                  </w:rPr>
                </w:rPrChange>
              </w:rPr>
            </w:pPr>
            <w:ins w:id="1199" w:author="Hoan Ng" w:date="2017-03-20T22:18:00Z">
              <w:del w:id="1200" w:author="Trần Công Tiến" w:date="2018-05-28T20:38:00Z">
                <w:r w:rsidRPr="0046749C" w:rsidDel="00C80A79">
                  <w:rPr>
                    <w:rFonts w:ascii="Arial" w:hAnsi="Arial" w:cs="Arial"/>
                    <w:b/>
                    <w:bCs/>
                    <w:noProof/>
                    <w:rPrChange w:id="1201" w:author="Trần Công Tiến" w:date="2018-05-29T10:29:00Z">
                      <w:rPr>
                        <w:b/>
                        <w:bCs/>
                      </w:rPr>
                    </w:rPrChange>
                  </w:rPr>
                  <w:delText> </w:delText>
                </w:r>
              </w:del>
            </w:ins>
          </w:p>
        </w:tc>
        <w:tc>
          <w:tcPr>
            <w:tcW w:w="978" w:type="dxa"/>
            <w:hideMark/>
            <w:tcPrChange w:id="1202" w:author="Microsoft Office User" w:date="2018-03-27T23:36:00Z">
              <w:tcPr>
                <w:tcW w:w="960" w:type="dxa"/>
                <w:hideMark/>
              </w:tcPr>
            </w:tcPrChange>
          </w:tcPr>
          <w:p w14:paraId="7B3D550E" w14:textId="1E6520AB" w:rsidR="005F3BAC" w:rsidRPr="0046749C" w:rsidDel="00C80A79" w:rsidRDefault="005F3BAC">
            <w:pPr>
              <w:rPr>
                <w:ins w:id="1203" w:author="Hoan Ng" w:date="2017-03-20T22:18:00Z"/>
                <w:del w:id="1204" w:author="Trần Công Tiến" w:date="2018-05-28T20:38:00Z"/>
                <w:rFonts w:ascii="Arial" w:hAnsi="Arial" w:cs="Arial"/>
                <w:b/>
                <w:bCs/>
                <w:noProof/>
                <w:rPrChange w:id="1205" w:author="Trần Công Tiến" w:date="2018-05-29T10:29:00Z">
                  <w:rPr>
                    <w:ins w:id="1206" w:author="Hoan Ng" w:date="2017-03-20T22:18:00Z"/>
                    <w:del w:id="1207" w:author="Trần Công Tiến" w:date="2018-05-28T20:38:00Z"/>
                    <w:b/>
                    <w:bCs/>
                  </w:rPr>
                </w:rPrChange>
              </w:rPr>
            </w:pPr>
            <w:ins w:id="1208" w:author="Hoan Ng" w:date="2017-03-20T22:18:00Z">
              <w:del w:id="1209" w:author="Trần Công Tiến" w:date="2018-05-28T20:38:00Z">
                <w:r w:rsidRPr="0046749C" w:rsidDel="00C80A79">
                  <w:rPr>
                    <w:rFonts w:ascii="Arial" w:hAnsi="Arial" w:cs="Arial"/>
                    <w:b/>
                    <w:bCs/>
                    <w:noProof/>
                    <w:rPrChange w:id="1210" w:author="Trần Công Tiến" w:date="2018-05-29T10:29:00Z">
                      <w:rPr>
                        <w:b/>
                        <w:bCs/>
                      </w:rPr>
                    </w:rPrChange>
                  </w:rPr>
                  <w:delText> </w:delText>
                </w:r>
              </w:del>
            </w:ins>
          </w:p>
        </w:tc>
        <w:tc>
          <w:tcPr>
            <w:tcW w:w="790" w:type="dxa"/>
            <w:hideMark/>
            <w:tcPrChange w:id="1211" w:author="Microsoft Office User" w:date="2018-03-27T23:36:00Z">
              <w:tcPr>
                <w:tcW w:w="960" w:type="dxa"/>
                <w:hideMark/>
              </w:tcPr>
            </w:tcPrChange>
          </w:tcPr>
          <w:p w14:paraId="7AF502AD" w14:textId="1275B792" w:rsidR="005F3BAC" w:rsidRPr="0046749C" w:rsidDel="00C80A79" w:rsidRDefault="005F3BAC">
            <w:pPr>
              <w:rPr>
                <w:ins w:id="1212" w:author="Hoan Ng" w:date="2017-03-20T22:18:00Z"/>
                <w:del w:id="1213" w:author="Trần Công Tiến" w:date="2018-05-28T20:38:00Z"/>
                <w:rFonts w:ascii="Arial" w:hAnsi="Arial" w:cs="Arial"/>
                <w:b/>
                <w:bCs/>
                <w:noProof/>
                <w:rPrChange w:id="1214" w:author="Trần Công Tiến" w:date="2018-05-29T10:29:00Z">
                  <w:rPr>
                    <w:ins w:id="1215" w:author="Hoan Ng" w:date="2017-03-20T22:18:00Z"/>
                    <w:del w:id="1216" w:author="Trần Công Tiến" w:date="2018-05-28T20:38:00Z"/>
                    <w:b/>
                    <w:bCs/>
                  </w:rPr>
                </w:rPrChange>
              </w:rPr>
            </w:pPr>
            <w:ins w:id="1217" w:author="Hoan Ng" w:date="2017-03-20T22:18:00Z">
              <w:del w:id="1218" w:author="Trần Công Tiến" w:date="2018-05-28T20:38:00Z">
                <w:r w:rsidRPr="0046749C" w:rsidDel="00C80A79">
                  <w:rPr>
                    <w:rFonts w:ascii="Arial" w:hAnsi="Arial" w:cs="Arial"/>
                    <w:b/>
                    <w:bCs/>
                    <w:noProof/>
                    <w:rPrChange w:id="1219" w:author="Trần Công Tiến" w:date="2018-05-29T10:29:00Z">
                      <w:rPr>
                        <w:b/>
                        <w:bCs/>
                      </w:rPr>
                    </w:rPrChange>
                  </w:rPr>
                  <w:delText> </w:delText>
                </w:r>
              </w:del>
            </w:ins>
          </w:p>
        </w:tc>
      </w:tr>
      <w:tr w:rsidR="005F3BAC" w:rsidRPr="0046749C" w:rsidDel="00C80A79" w14:paraId="5DCD9365" w14:textId="13CD0AB2" w:rsidTr="00491339">
        <w:trPr>
          <w:trHeight w:val="300"/>
          <w:jc w:val="center"/>
          <w:ins w:id="1220" w:author="Hoan Ng" w:date="2017-03-20T22:18:00Z"/>
          <w:del w:id="1221" w:author="Trần Công Tiến" w:date="2018-05-28T20:38:00Z"/>
          <w:trPrChange w:id="1222" w:author="Microsoft Office User" w:date="2018-03-27T23:36:00Z">
            <w:trPr>
              <w:trHeight w:val="300"/>
            </w:trPr>
          </w:trPrChange>
        </w:trPr>
        <w:tc>
          <w:tcPr>
            <w:tcW w:w="985" w:type="dxa"/>
            <w:hideMark/>
            <w:tcPrChange w:id="1223" w:author="Microsoft Office User" w:date="2018-03-27T23:36:00Z">
              <w:tcPr>
                <w:tcW w:w="8140" w:type="dxa"/>
                <w:gridSpan w:val="2"/>
                <w:hideMark/>
              </w:tcPr>
            </w:tcPrChange>
          </w:tcPr>
          <w:p w14:paraId="2AFCE6AD" w14:textId="4DCF71D1" w:rsidR="005F3BAC" w:rsidRPr="0046749C" w:rsidDel="00C80A79" w:rsidRDefault="005F3BAC">
            <w:pPr>
              <w:rPr>
                <w:ins w:id="1224" w:author="Hoan Ng" w:date="2017-03-20T22:18:00Z"/>
                <w:del w:id="1225" w:author="Trần Công Tiến" w:date="2018-05-28T20:38:00Z"/>
                <w:rFonts w:ascii="Arial" w:hAnsi="Arial" w:cs="Arial"/>
                <w:b/>
                <w:bCs/>
                <w:noProof/>
                <w:rPrChange w:id="1226" w:author="Trần Công Tiến" w:date="2018-05-29T10:29:00Z">
                  <w:rPr>
                    <w:ins w:id="1227" w:author="Hoan Ng" w:date="2017-03-20T22:18:00Z"/>
                    <w:del w:id="1228" w:author="Trần Công Tiến" w:date="2018-05-28T20:38:00Z"/>
                    <w:b/>
                    <w:bCs/>
                  </w:rPr>
                </w:rPrChange>
              </w:rPr>
            </w:pPr>
            <w:ins w:id="1229" w:author="Hoan Ng" w:date="2017-03-20T22:18:00Z">
              <w:del w:id="1230" w:author="Trần Công Tiến" w:date="2018-05-28T20:38:00Z">
                <w:r w:rsidRPr="0046749C" w:rsidDel="00C80A79">
                  <w:rPr>
                    <w:rFonts w:ascii="Arial" w:hAnsi="Arial" w:cs="Arial"/>
                    <w:b/>
                    <w:bCs/>
                    <w:noProof/>
                    <w:rPrChange w:id="1231" w:author="Trần Công Tiến" w:date="2018-05-29T10:29:00Z">
                      <w:rPr>
                        <w:b/>
                        <w:bCs/>
                      </w:rPr>
                    </w:rPrChange>
                  </w:rPr>
                  <w:delText> </w:delText>
                </w:r>
              </w:del>
            </w:ins>
          </w:p>
        </w:tc>
        <w:tc>
          <w:tcPr>
            <w:tcW w:w="4702" w:type="dxa"/>
            <w:hideMark/>
            <w:tcPrChange w:id="1232" w:author="Microsoft Office User" w:date="2018-03-27T23:36:00Z">
              <w:tcPr>
                <w:tcW w:w="3340" w:type="dxa"/>
                <w:hideMark/>
              </w:tcPr>
            </w:tcPrChange>
          </w:tcPr>
          <w:p w14:paraId="432A4F84" w14:textId="146919F3" w:rsidR="005F3BAC" w:rsidRPr="0046749C" w:rsidDel="00C80A79" w:rsidRDefault="005F3BAC" w:rsidP="005F3BAC">
            <w:pPr>
              <w:rPr>
                <w:ins w:id="1233" w:author="Hoan Ng" w:date="2017-03-20T22:18:00Z"/>
                <w:del w:id="1234" w:author="Trần Công Tiến" w:date="2018-05-28T20:38:00Z"/>
                <w:rFonts w:ascii="Arial" w:hAnsi="Arial" w:cs="Arial"/>
                <w:b/>
                <w:bCs/>
                <w:noProof/>
                <w:rPrChange w:id="1235" w:author="Trần Công Tiến" w:date="2018-05-29T10:29:00Z">
                  <w:rPr>
                    <w:ins w:id="1236" w:author="Hoan Ng" w:date="2017-03-20T22:18:00Z"/>
                    <w:del w:id="1237" w:author="Trần Công Tiến" w:date="2018-05-28T20:38:00Z"/>
                    <w:b/>
                    <w:bCs/>
                  </w:rPr>
                </w:rPrChange>
              </w:rPr>
            </w:pPr>
            <w:ins w:id="1238" w:author="Hoan Ng" w:date="2017-03-20T22:18:00Z">
              <w:del w:id="1239" w:author="Trần Công Tiến" w:date="2018-05-28T20:38:00Z">
                <w:r w:rsidRPr="0046749C" w:rsidDel="00C80A79">
                  <w:rPr>
                    <w:rFonts w:ascii="Arial" w:hAnsi="Arial" w:cs="Arial"/>
                    <w:b/>
                    <w:bCs/>
                    <w:noProof/>
                    <w:rPrChange w:id="1240" w:author="Trần Công Tiến" w:date="2018-05-29T10:29:00Z">
                      <w:rPr>
                        <w:b/>
                        <w:bCs/>
                      </w:rPr>
                    </w:rPrChange>
                  </w:rPr>
                  <w:delText>4.2.</w:delText>
                </w:r>
              </w:del>
            </w:ins>
          </w:p>
        </w:tc>
        <w:tc>
          <w:tcPr>
            <w:tcW w:w="1027" w:type="dxa"/>
            <w:hideMark/>
            <w:tcPrChange w:id="1241" w:author="Microsoft Office User" w:date="2018-03-27T23:36:00Z">
              <w:tcPr>
                <w:tcW w:w="960" w:type="dxa"/>
                <w:hideMark/>
              </w:tcPr>
            </w:tcPrChange>
          </w:tcPr>
          <w:p w14:paraId="49395E88" w14:textId="0C401CAB" w:rsidR="005F3BAC" w:rsidRPr="0046749C" w:rsidDel="00C80A79" w:rsidRDefault="005F3BAC">
            <w:pPr>
              <w:rPr>
                <w:ins w:id="1242" w:author="Hoan Ng" w:date="2017-03-20T22:18:00Z"/>
                <w:del w:id="1243" w:author="Trần Công Tiến" w:date="2018-05-28T20:38:00Z"/>
                <w:rFonts w:ascii="Arial" w:hAnsi="Arial" w:cs="Arial"/>
                <w:b/>
                <w:bCs/>
                <w:noProof/>
                <w:rPrChange w:id="1244" w:author="Trần Công Tiến" w:date="2018-05-29T10:29:00Z">
                  <w:rPr>
                    <w:ins w:id="1245" w:author="Hoan Ng" w:date="2017-03-20T22:18:00Z"/>
                    <w:del w:id="1246" w:author="Trần Công Tiến" w:date="2018-05-28T20:38:00Z"/>
                    <w:b/>
                    <w:bCs/>
                  </w:rPr>
                </w:rPrChange>
              </w:rPr>
            </w:pPr>
            <w:ins w:id="1247" w:author="Hoan Ng" w:date="2017-03-20T22:18:00Z">
              <w:del w:id="1248" w:author="Trần Công Tiến" w:date="2018-05-28T20:38:00Z">
                <w:r w:rsidRPr="0046749C" w:rsidDel="00C80A79">
                  <w:rPr>
                    <w:rFonts w:ascii="Arial" w:hAnsi="Arial" w:cs="Arial"/>
                    <w:b/>
                    <w:bCs/>
                    <w:noProof/>
                    <w:rPrChange w:id="1249" w:author="Trần Công Tiến" w:date="2018-05-29T10:29:00Z">
                      <w:rPr>
                        <w:b/>
                        <w:bCs/>
                      </w:rPr>
                    </w:rPrChange>
                  </w:rPr>
                  <w:delText> </w:delText>
                </w:r>
              </w:del>
            </w:ins>
          </w:p>
        </w:tc>
        <w:tc>
          <w:tcPr>
            <w:tcW w:w="868" w:type="dxa"/>
            <w:hideMark/>
            <w:tcPrChange w:id="1250" w:author="Microsoft Office User" w:date="2018-03-27T23:36:00Z">
              <w:tcPr>
                <w:tcW w:w="960" w:type="dxa"/>
                <w:hideMark/>
              </w:tcPr>
            </w:tcPrChange>
          </w:tcPr>
          <w:p w14:paraId="38EC709B" w14:textId="7DF3F2CE" w:rsidR="005F3BAC" w:rsidRPr="0046749C" w:rsidDel="00C80A79" w:rsidRDefault="005F3BAC">
            <w:pPr>
              <w:rPr>
                <w:ins w:id="1251" w:author="Hoan Ng" w:date="2017-03-20T22:18:00Z"/>
                <w:del w:id="1252" w:author="Trần Công Tiến" w:date="2018-05-28T20:38:00Z"/>
                <w:rFonts w:ascii="Arial" w:hAnsi="Arial" w:cs="Arial"/>
                <w:b/>
                <w:bCs/>
                <w:noProof/>
                <w:rPrChange w:id="1253" w:author="Trần Công Tiến" w:date="2018-05-29T10:29:00Z">
                  <w:rPr>
                    <w:ins w:id="1254" w:author="Hoan Ng" w:date="2017-03-20T22:18:00Z"/>
                    <w:del w:id="1255" w:author="Trần Công Tiến" w:date="2018-05-28T20:38:00Z"/>
                    <w:b/>
                    <w:bCs/>
                  </w:rPr>
                </w:rPrChange>
              </w:rPr>
            </w:pPr>
            <w:ins w:id="1256" w:author="Hoan Ng" w:date="2017-03-20T22:18:00Z">
              <w:del w:id="1257" w:author="Trần Công Tiến" w:date="2018-05-28T20:38:00Z">
                <w:r w:rsidRPr="0046749C" w:rsidDel="00C80A79">
                  <w:rPr>
                    <w:rFonts w:ascii="Arial" w:hAnsi="Arial" w:cs="Arial"/>
                    <w:b/>
                    <w:bCs/>
                    <w:noProof/>
                    <w:rPrChange w:id="1258" w:author="Trần Công Tiến" w:date="2018-05-29T10:29:00Z">
                      <w:rPr>
                        <w:b/>
                        <w:bCs/>
                      </w:rPr>
                    </w:rPrChange>
                  </w:rPr>
                  <w:delText> </w:delText>
                </w:r>
              </w:del>
            </w:ins>
          </w:p>
        </w:tc>
        <w:tc>
          <w:tcPr>
            <w:tcW w:w="978" w:type="dxa"/>
            <w:hideMark/>
            <w:tcPrChange w:id="1259" w:author="Microsoft Office User" w:date="2018-03-27T23:36:00Z">
              <w:tcPr>
                <w:tcW w:w="960" w:type="dxa"/>
                <w:hideMark/>
              </w:tcPr>
            </w:tcPrChange>
          </w:tcPr>
          <w:p w14:paraId="61A8C50C" w14:textId="07CA27B7" w:rsidR="005F3BAC" w:rsidRPr="0046749C" w:rsidDel="00C80A79" w:rsidRDefault="005F3BAC">
            <w:pPr>
              <w:rPr>
                <w:ins w:id="1260" w:author="Hoan Ng" w:date="2017-03-20T22:18:00Z"/>
                <w:del w:id="1261" w:author="Trần Công Tiến" w:date="2018-05-28T20:38:00Z"/>
                <w:rFonts w:ascii="Arial" w:hAnsi="Arial" w:cs="Arial"/>
                <w:b/>
                <w:bCs/>
                <w:noProof/>
                <w:rPrChange w:id="1262" w:author="Trần Công Tiến" w:date="2018-05-29T10:29:00Z">
                  <w:rPr>
                    <w:ins w:id="1263" w:author="Hoan Ng" w:date="2017-03-20T22:18:00Z"/>
                    <w:del w:id="1264" w:author="Trần Công Tiến" w:date="2018-05-28T20:38:00Z"/>
                    <w:b/>
                    <w:bCs/>
                  </w:rPr>
                </w:rPrChange>
              </w:rPr>
            </w:pPr>
            <w:ins w:id="1265" w:author="Hoan Ng" w:date="2017-03-20T22:18:00Z">
              <w:del w:id="1266" w:author="Trần Công Tiến" w:date="2018-05-28T20:38:00Z">
                <w:r w:rsidRPr="0046749C" w:rsidDel="00C80A79">
                  <w:rPr>
                    <w:rFonts w:ascii="Arial" w:hAnsi="Arial" w:cs="Arial"/>
                    <w:b/>
                    <w:bCs/>
                    <w:noProof/>
                    <w:rPrChange w:id="1267" w:author="Trần Công Tiến" w:date="2018-05-29T10:29:00Z">
                      <w:rPr>
                        <w:b/>
                        <w:bCs/>
                      </w:rPr>
                    </w:rPrChange>
                  </w:rPr>
                  <w:delText> </w:delText>
                </w:r>
              </w:del>
            </w:ins>
          </w:p>
        </w:tc>
        <w:tc>
          <w:tcPr>
            <w:tcW w:w="790" w:type="dxa"/>
            <w:hideMark/>
            <w:tcPrChange w:id="1268" w:author="Microsoft Office User" w:date="2018-03-27T23:36:00Z">
              <w:tcPr>
                <w:tcW w:w="960" w:type="dxa"/>
                <w:hideMark/>
              </w:tcPr>
            </w:tcPrChange>
          </w:tcPr>
          <w:p w14:paraId="229C35ED" w14:textId="60616784" w:rsidR="005F3BAC" w:rsidRPr="0046749C" w:rsidDel="00C80A79" w:rsidRDefault="005F3BAC">
            <w:pPr>
              <w:rPr>
                <w:ins w:id="1269" w:author="Hoan Ng" w:date="2017-03-20T22:18:00Z"/>
                <w:del w:id="1270" w:author="Trần Công Tiến" w:date="2018-05-28T20:38:00Z"/>
                <w:rFonts w:ascii="Arial" w:hAnsi="Arial" w:cs="Arial"/>
                <w:b/>
                <w:bCs/>
                <w:noProof/>
                <w:rPrChange w:id="1271" w:author="Trần Công Tiến" w:date="2018-05-29T10:29:00Z">
                  <w:rPr>
                    <w:ins w:id="1272" w:author="Hoan Ng" w:date="2017-03-20T22:18:00Z"/>
                    <w:del w:id="1273" w:author="Trần Công Tiến" w:date="2018-05-28T20:38:00Z"/>
                    <w:b/>
                    <w:bCs/>
                  </w:rPr>
                </w:rPrChange>
              </w:rPr>
            </w:pPr>
            <w:ins w:id="1274" w:author="Hoan Ng" w:date="2017-03-20T22:18:00Z">
              <w:del w:id="1275" w:author="Trần Công Tiến" w:date="2018-05-28T20:38:00Z">
                <w:r w:rsidRPr="0046749C" w:rsidDel="00C80A79">
                  <w:rPr>
                    <w:rFonts w:ascii="Arial" w:hAnsi="Arial" w:cs="Arial"/>
                    <w:b/>
                    <w:bCs/>
                    <w:noProof/>
                    <w:rPrChange w:id="1276" w:author="Trần Công Tiến" w:date="2018-05-29T10:29:00Z">
                      <w:rPr>
                        <w:b/>
                        <w:bCs/>
                      </w:rPr>
                    </w:rPrChange>
                  </w:rPr>
                  <w:delText> </w:delText>
                </w:r>
              </w:del>
            </w:ins>
          </w:p>
        </w:tc>
      </w:tr>
      <w:tr w:rsidR="005F3BAC" w:rsidRPr="0046749C" w:rsidDel="00C80A79" w14:paraId="406C40F0" w14:textId="0328AE94" w:rsidTr="00491339">
        <w:trPr>
          <w:trHeight w:val="300"/>
          <w:jc w:val="center"/>
          <w:ins w:id="1277" w:author="Hoan Ng" w:date="2017-03-20T22:18:00Z"/>
          <w:del w:id="1278" w:author="Trần Công Tiến" w:date="2018-05-28T20:38:00Z"/>
          <w:trPrChange w:id="1279" w:author="Microsoft Office User" w:date="2018-03-27T23:36:00Z">
            <w:trPr>
              <w:trHeight w:val="300"/>
            </w:trPr>
          </w:trPrChange>
        </w:trPr>
        <w:tc>
          <w:tcPr>
            <w:tcW w:w="985" w:type="dxa"/>
            <w:hideMark/>
            <w:tcPrChange w:id="1280" w:author="Microsoft Office User" w:date="2018-03-27T23:36:00Z">
              <w:tcPr>
                <w:tcW w:w="8140" w:type="dxa"/>
                <w:gridSpan w:val="2"/>
                <w:hideMark/>
              </w:tcPr>
            </w:tcPrChange>
          </w:tcPr>
          <w:p w14:paraId="329C82C7" w14:textId="3706E253" w:rsidR="005F3BAC" w:rsidRPr="0046749C" w:rsidDel="00C80A79" w:rsidRDefault="005F3BAC">
            <w:pPr>
              <w:rPr>
                <w:ins w:id="1281" w:author="Hoan Ng" w:date="2017-03-20T22:18:00Z"/>
                <w:del w:id="1282" w:author="Trần Công Tiến" w:date="2018-05-28T20:38:00Z"/>
                <w:rFonts w:ascii="Arial" w:hAnsi="Arial" w:cs="Arial"/>
                <w:b/>
                <w:bCs/>
                <w:noProof/>
                <w:rPrChange w:id="1283" w:author="Trần Công Tiến" w:date="2018-05-29T10:29:00Z">
                  <w:rPr>
                    <w:ins w:id="1284" w:author="Hoan Ng" w:date="2017-03-20T22:18:00Z"/>
                    <w:del w:id="1285" w:author="Trần Công Tiến" w:date="2018-05-28T20:38:00Z"/>
                    <w:b/>
                    <w:bCs/>
                  </w:rPr>
                </w:rPrChange>
              </w:rPr>
            </w:pPr>
            <w:ins w:id="1286" w:author="Hoan Ng" w:date="2017-03-20T22:18:00Z">
              <w:del w:id="1287" w:author="Trần Công Tiến" w:date="2018-05-28T20:38:00Z">
                <w:r w:rsidRPr="0046749C" w:rsidDel="00C80A79">
                  <w:rPr>
                    <w:rFonts w:ascii="Arial" w:hAnsi="Arial" w:cs="Arial"/>
                    <w:b/>
                    <w:bCs/>
                    <w:noProof/>
                    <w:rPrChange w:id="1288" w:author="Trần Công Tiến" w:date="2018-05-29T10:29:00Z">
                      <w:rPr>
                        <w:b/>
                        <w:bCs/>
                      </w:rPr>
                    </w:rPrChange>
                  </w:rPr>
                  <w:delText> </w:delText>
                </w:r>
              </w:del>
            </w:ins>
          </w:p>
        </w:tc>
        <w:tc>
          <w:tcPr>
            <w:tcW w:w="4702" w:type="dxa"/>
            <w:hideMark/>
            <w:tcPrChange w:id="1289" w:author="Microsoft Office User" w:date="2018-03-27T23:36:00Z">
              <w:tcPr>
                <w:tcW w:w="3340" w:type="dxa"/>
                <w:hideMark/>
              </w:tcPr>
            </w:tcPrChange>
          </w:tcPr>
          <w:p w14:paraId="3951D426" w14:textId="1829DF19" w:rsidR="005F3BAC" w:rsidRPr="0046749C" w:rsidDel="00C80A79" w:rsidRDefault="005F3BAC" w:rsidP="005F3BAC">
            <w:pPr>
              <w:rPr>
                <w:ins w:id="1290" w:author="Hoan Ng" w:date="2017-03-20T22:18:00Z"/>
                <w:del w:id="1291" w:author="Trần Công Tiến" w:date="2018-05-28T20:38:00Z"/>
                <w:rFonts w:ascii="Arial" w:hAnsi="Arial" w:cs="Arial"/>
                <w:b/>
                <w:bCs/>
                <w:noProof/>
                <w:rPrChange w:id="1292" w:author="Trần Công Tiến" w:date="2018-05-29T10:29:00Z">
                  <w:rPr>
                    <w:ins w:id="1293" w:author="Hoan Ng" w:date="2017-03-20T22:18:00Z"/>
                    <w:del w:id="1294" w:author="Trần Công Tiến" w:date="2018-05-28T20:38:00Z"/>
                    <w:b/>
                    <w:bCs/>
                  </w:rPr>
                </w:rPrChange>
              </w:rPr>
            </w:pPr>
            <w:ins w:id="1295" w:author="Hoan Ng" w:date="2017-03-20T22:18:00Z">
              <w:del w:id="1296" w:author="Trần Công Tiến" w:date="2018-05-28T20:38:00Z">
                <w:r w:rsidRPr="0046749C" w:rsidDel="00C80A79">
                  <w:rPr>
                    <w:rFonts w:ascii="Arial" w:hAnsi="Arial" w:cs="Arial"/>
                    <w:b/>
                    <w:bCs/>
                    <w:noProof/>
                    <w:rPrChange w:id="1297" w:author="Trần Công Tiến" w:date="2018-05-29T10:29:00Z">
                      <w:rPr>
                        <w:b/>
                        <w:bCs/>
                      </w:rPr>
                    </w:rPrChange>
                  </w:rPr>
                  <w:delText>4.3</w:delText>
                </w:r>
              </w:del>
            </w:ins>
          </w:p>
        </w:tc>
        <w:tc>
          <w:tcPr>
            <w:tcW w:w="1027" w:type="dxa"/>
            <w:hideMark/>
            <w:tcPrChange w:id="1298" w:author="Microsoft Office User" w:date="2018-03-27T23:36:00Z">
              <w:tcPr>
                <w:tcW w:w="960" w:type="dxa"/>
                <w:hideMark/>
              </w:tcPr>
            </w:tcPrChange>
          </w:tcPr>
          <w:p w14:paraId="13449711" w14:textId="287033BF" w:rsidR="005F3BAC" w:rsidRPr="0046749C" w:rsidDel="00C80A79" w:rsidRDefault="005F3BAC">
            <w:pPr>
              <w:rPr>
                <w:ins w:id="1299" w:author="Hoan Ng" w:date="2017-03-20T22:18:00Z"/>
                <w:del w:id="1300" w:author="Trần Công Tiến" w:date="2018-05-28T20:38:00Z"/>
                <w:rFonts w:ascii="Arial" w:hAnsi="Arial" w:cs="Arial"/>
                <w:b/>
                <w:bCs/>
                <w:noProof/>
                <w:rPrChange w:id="1301" w:author="Trần Công Tiến" w:date="2018-05-29T10:29:00Z">
                  <w:rPr>
                    <w:ins w:id="1302" w:author="Hoan Ng" w:date="2017-03-20T22:18:00Z"/>
                    <w:del w:id="1303" w:author="Trần Công Tiến" w:date="2018-05-28T20:38:00Z"/>
                    <w:b/>
                    <w:bCs/>
                  </w:rPr>
                </w:rPrChange>
              </w:rPr>
            </w:pPr>
            <w:ins w:id="1304" w:author="Hoan Ng" w:date="2017-03-20T22:18:00Z">
              <w:del w:id="1305" w:author="Trần Công Tiến" w:date="2018-05-28T20:38:00Z">
                <w:r w:rsidRPr="0046749C" w:rsidDel="00C80A79">
                  <w:rPr>
                    <w:rFonts w:ascii="Arial" w:hAnsi="Arial" w:cs="Arial"/>
                    <w:b/>
                    <w:bCs/>
                    <w:noProof/>
                    <w:rPrChange w:id="1306" w:author="Trần Công Tiến" w:date="2018-05-29T10:29:00Z">
                      <w:rPr>
                        <w:b/>
                        <w:bCs/>
                      </w:rPr>
                    </w:rPrChange>
                  </w:rPr>
                  <w:delText> </w:delText>
                </w:r>
              </w:del>
            </w:ins>
          </w:p>
        </w:tc>
        <w:tc>
          <w:tcPr>
            <w:tcW w:w="868" w:type="dxa"/>
            <w:hideMark/>
            <w:tcPrChange w:id="1307" w:author="Microsoft Office User" w:date="2018-03-27T23:36:00Z">
              <w:tcPr>
                <w:tcW w:w="960" w:type="dxa"/>
                <w:hideMark/>
              </w:tcPr>
            </w:tcPrChange>
          </w:tcPr>
          <w:p w14:paraId="496411CF" w14:textId="4234F5C1" w:rsidR="005F3BAC" w:rsidRPr="0046749C" w:rsidDel="00C80A79" w:rsidRDefault="005F3BAC">
            <w:pPr>
              <w:rPr>
                <w:ins w:id="1308" w:author="Hoan Ng" w:date="2017-03-20T22:18:00Z"/>
                <w:del w:id="1309" w:author="Trần Công Tiến" w:date="2018-05-28T20:38:00Z"/>
                <w:rFonts w:ascii="Arial" w:hAnsi="Arial" w:cs="Arial"/>
                <w:b/>
                <w:bCs/>
                <w:noProof/>
                <w:rPrChange w:id="1310" w:author="Trần Công Tiến" w:date="2018-05-29T10:29:00Z">
                  <w:rPr>
                    <w:ins w:id="1311" w:author="Hoan Ng" w:date="2017-03-20T22:18:00Z"/>
                    <w:del w:id="1312" w:author="Trần Công Tiến" w:date="2018-05-28T20:38:00Z"/>
                    <w:b/>
                    <w:bCs/>
                  </w:rPr>
                </w:rPrChange>
              </w:rPr>
            </w:pPr>
            <w:ins w:id="1313" w:author="Hoan Ng" w:date="2017-03-20T22:18:00Z">
              <w:del w:id="1314" w:author="Trần Công Tiến" w:date="2018-05-28T20:38:00Z">
                <w:r w:rsidRPr="0046749C" w:rsidDel="00C80A79">
                  <w:rPr>
                    <w:rFonts w:ascii="Arial" w:hAnsi="Arial" w:cs="Arial"/>
                    <w:b/>
                    <w:bCs/>
                    <w:noProof/>
                    <w:rPrChange w:id="1315" w:author="Trần Công Tiến" w:date="2018-05-29T10:29:00Z">
                      <w:rPr>
                        <w:b/>
                        <w:bCs/>
                      </w:rPr>
                    </w:rPrChange>
                  </w:rPr>
                  <w:delText> </w:delText>
                </w:r>
              </w:del>
            </w:ins>
          </w:p>
        </w:tc>
        <w:tc>
          <w:tcPr>
            <w:tcW w:w="978" w:type="dxa"/>
            <w:hideMark/>
            <w:tcPrChange w:id="1316" w:author="Microsoft Office User" w:date="2018-03-27T23:36:00Z">
              <w:tcPr>
                <w:tcW w:w="960" w:type="dxa"/>
                <w:hideMark/>
              </w:tcPr>
            </w:tcPrChange>
          </w:tcPr>
          <w:p w14:paraId="1F0C199A" w14:textId="0ACF5ECD" w:rsidR="005F3BAC" w:rsidRPr="0046749C" w:rsidDel="00C80A79" w:rsidRDefault="005F3BAC">
            <w:pPr>
              <w:rPr>
                <w:ins w:id="1317" w:author="Hoan Ng" w:date="2017-03-20T22:18:00Z"/>
                <w:del w:id="1318" w:author="Trần Công Tiến" w:date="2018-05-28T20:38:00Z"/>
                <w:rFonts w:ascii="Arial" w:hAnsi="Arial" w:cs="Arial"/>
                <w:b/>
                <w:bCs/>
                <w:noProof/>
                <w:rPrChange w:id="1319" w:author="Trần Công Tiến" w:date="2018-05-29T10:29:00Z">
                  <w:rPr>
                    <w:ins w:id="1320" w:author="Hoan Ng" w:date="2017-03-20T22:18:00Z"/>
                    <w:del w:id="1321" w:author="Trần Công Tiến" w:date="2018-05-28T20:38:00Z"/>
                    <w:b/>
                    <w:bCs/>
                  </w:rPr>
                </w:rPrChange>
              </w:rPr>
            </w:pPr>
            <w:ins w:id="1322" w:author="Hoan Ng" w:date="2017-03-20T22:18:00Z">
              <w:del w:id="1323" w:author="Trần Công Tiến" w:date="2018-05-28T20:38:00Z">
                <w:r w:rsidRPr="0046749C" w:rsidDel="00C80A79">
                  <w:rPr>
                    <w:rFonts w:ascii="Arial" w:hAnsi="Arial" w:cs="Arial"/>
                    <w:b/>
                    <w:bCs/>
                    <w:noProof/>
                    <w:rPrChange w:id="1324" w:author="Trần Công Tiến" w:date="2018-05-29T10:29:00Z">
                      <w:rPr>
                        <w:b/>
                        <w:bCs/>
                      </w:rPr>
                    </w:rPrChange>
                  </w:rPr>
                  <w:delText> </w:delText>
                </w:r>
              </w:del>
            </w:ins>
          </w:p>
        </w:tc>
        <w:tc>
          <w:tcPr>
            <w:tcW w:w="790" w:type="dxa"/>
            <w:hideMark/>
            <w:tcPrChange w:id="1325" w:author="Microsoft Office User" w:date="2018-03-27T23:36:00Z">
              <w:tcPr>
                <w:tcW w:w="960" w:type="dxa"/>
                <w:hideMark/>
              </w:tcPr>
            </w:tcPrChange>
          </w:tcPr>
          <w:p w14:paraId="2E3EF5E6" w14:textId="232CA7A8" w:rsidR="005F3BAC" w:rsidRPr="0046749C" w:rsidDel="00C80A79" w:rsidRDefault="005F3BAC">
            <w:pPr>
              <w:rPr>
                <w:ins w:id="1326" w:author="Hoan Ng" w:date="2017-03-20T22:18:00Z"/>
                <w:del w:id="1327" w:author="Trần Công Tiến" w:date="2018-05-28T20:38:00Z"/>
                <w:rFonts w:ascii="Arial" w:hAnsi="Arial" w:cs="Arial"/>
                <w:b/>
                <w:bCs/>
                <w:noProof/>
                <w:rPrChange w:id="1328" w:author="Trần Công Tiến" w:date="2018-05-29T10:29:00Z">
                  <w:rPr>
                    <w:ins w:id="1329" w:author="Hoan Ng" w:date="2017-03-20T22:18:00Z"/>
                    <w:del w:id="1330" w:author="Trần Công Tiến" w:date="2018-05-28T20:38:00Z"/>
                    <w:b/>
                    <w:bCs/>
                  </w:rPr>
                </w:rPrChange>
              </w:rPr>
            </w:pPr>
            <w:ins w:id="1331" w:author="Hoan Ng" w:date="2017-03-20T22:18:00Z">
              <w:del w:id="1332" w:author="Trần Công Tiến" w:date="2018-05-28T20:38:00Z">
                <w:r w:rsidRPr="0046749C" w:rsidDel="00C80A79">
                  <w:rPr>
                    <w:rFonts w:ascii="Arial" w:hAnsi="Arial" w:cs="Arial"/>
                    <w:b/>
                    <w:bCs/>
                    <w:noProof/>
                    <w:rPrChange w:id="1333" w:author="Trần Công Tiến" w:date="2018-05-29T10:29:00Z">
                      <w:rPr>
                        <w:b/>
                        <w:bCs/>
                      </w:rPr>
                    </w:rPrChange>
                  </w:rPr>
                  <w:delText> </w:delText>
                </w:r>
              </w:del>
            </w:ins>
          </w:p>
        </w:tc>
      </w:tr>
      <w:tr w:rsidR="005F3BAC" w:rsidRPr="0046749C" w:rsidDel="00C80A79" w14:paraId="21C807D0" w14:textId="49E8C6FE" w:rsidTr="00491339">
        <w:trPr>
          <w:trHeight w:val="300"/>
          <w:jc w:val="center"/>
          <w:ins w:id="1334" w:author="Hoan Ng" w:date="2017-03-20T22:18:00Z"/>
          <w:del w:id="1335" w:author="Trần Công Tiến" w:date="2018-05-28T20:38:00Z"/>
          <w:trPrChange w:id="1336" w:author="Microsoft Office User" w:date="2018-03-27T23:36:00Z">
            <w:trPr>
              <w:trHeight w:val="300"/>
            </w:trPr>
          </w:trPrChange>
        </w:trPr>
        <w:tc>
          <w:tcPr>
            <w:tcW w:w="985" w:type="dxa"/>
            <w:hideMark/>
            <w:tcPrChange w:id="1337" w:author="Microsoft Office User" w:date="2018-03-27T23:36:00Z">
              <w:tcPr>
                <w:tcW w:w="8140" w:type="dxa"/>
                <w:gridSpan w:val="2"/>
                <w:hideMark/>
              </w:tcPr>
            </w:tcPrChange>
          </w:tcPr>
          <w:p w14:paraId="1403FC80" w14:textId="7860A4C6" w:rsidR="005F3BAC" w:rsidRPr="0046749C" w:rsidDel="00C80A79" w:rsidRDefault="005F3BAC">
            <w:pPr>
              <w:rPr>
                <w:ins w:id="1338" w:author="Hoan Ng" w:date="2017-03-20T22:18:00Z"/>
                <w:del w:id="1339" w:author="Trần Công Tiến" w:date="2018-05-28T20:38:00Z"/>
                <w:rFonts w:ascii="Arial" w:hAnsi="Arial" w:cs="Arial"/>
                <w:b/>
                <w:bCs/>
                <w:noProof/>
                <w:rPrChange w:id="1340" w:author="Trần Công Tiến" w:date="2018-05-29T10:29:00Z">
                  <w:rPr>
                    <w:ins w:id="1341" w:author="Hoan Ng" w:date="2017-03-20T22:18:00Z"/>
                    <w:del w:id="1342" w:author="Trần Công Tiến" w:date="2018-05-28T20:38:00Z"/>
                    <w:b/>
                    <w:bCs/>
                  </w:rPr>
                </w:rPrChange>
              </w:rPr>
            </w:pPr>
            <w:ins w:id="1343" w:author="Hoan Ng" w:date="2017-03-20T22:18:00Z">
              <w:del w:id="1344" w:author="Trần Công Tiến" w:date="2018-05-28T20:38:00Z">
                <w:r w:rsidRPr="0046749C" w:rsidDel="00C80A79">
                  <w:rPr>
                    <w:rFonts w:ascii="Arial" w:hAnsi="Arial" w:cs="Arial"/>
                    <w:b/>
                    <w:bCs/>
                    <w:noProof/>
                    <w:rPrChange w:id="1345" w:author="Trần Công Tiến" w:date="2018-05-29T10:29:00Z">
                      <w:rPr>
                        <w:b/>
                        <w:bCs/>
                      </w:rPr>
                    </w:rPrChange>
                  </w:rPr>
                  <w:delText> </w:delText>
                </w:r>
              </w:del>
            </w:ins>
          </w:p>
        </w:tc>
        <w:tc>
          <w:tcPr>
            <w:tcW w:w="4702" w:type="dxa"/>
            <w:hideMark/>
            <w:tcPrChange w:id="1346" w:author="Microsoft Office User" w:date="2018-03-27T23:36:00Z">
              <w:tcPr>
                <w:tcW w:w="3340" w:type="dxa"/>
                <w:hideMark/>
              </w:tcPr>
            </w:tcPrChange>
          </w:tcPr>
          <w:p w14:paraId="77FA6EA6" w14:textId="074BB2E5" w:rsidR="005F3BAC" w:rsidRPr="0046749C" w:rsidDel="00C80A79" w:rsidRDefault="005F3BAC">
            <w:pPr>
              <w:rPr>
                <w:ins w:id="1347" w:author="Hoan Ng" w:date="2017-03-20T22:18:00Z"/>
                <w:del w:id="1348" w:author="Trần Công Tiến" w:date="2018-05-28T20:38:00Z"/>
                <w:rFonts w:ascii="Arial" w:hAnsi="Arial" w:cs="Arial"/>
                <w:b/>
                <w:bCs/>
                <w:noProof/>
                <w:rPrChange w:id="1349" w:author="Trần Công Tiến" w:date="2018-05-29T10:29:00Z">
                  <w:rPr>
                    <w:ins w:id="1350" w:author="Hoan Ng" w:date="2017-03-20T22:18:00Z"/>
                    <w:del w:id="1351" w:author="Trần Công Tiến" w:date="2018-05-28T20:38:00Z"/>
                    <w:b/>
                    <w:bCs/>
                  </w:rPr>
                </w:rPrChange>
              </w:rPr>
            </w:pPr>
            <w:ins w:id="1352" w:author="Hoan Ng" w:date="2017-03-20T22:18:00Z">
              <w:del w:id="1353" w:author="Trần Công Tiến" w:date="2018-05-28T20:38:00Z">
                <w:r w:rsidRPr="0046749C" w:rsidDel="00C80A79">
                  <w:rPr>
                    <w:rFonts w:ascii="Arial" w:hAnsi="Arial" w:cs="Arial"/>
                    <w:b/>
                    <w:bCs/>
                    <w:noProof/>
                    <w:rPrChange w:id="1354" w:author="Trần Công Tiến" w:date="2018-05-29T10:29:00Z">
                      <w:rPr>
                        <w:b/>
                        <w:bCs/>
                      </w:rPr>
                    </w:rPrChange>
                  </w:rPr>
                  <w:delText>Chương 5: Kiểm thử</w:delText>
                </w:r>
              </w:del>
            </w:ins>
          </w:p>
        </w:tc>
        <w:tc>
          <w:tcPr>
            <w:tcW w:w="1027" w:type="dxa"/>
            <w:hideMark/>
            <w:tcPrChange w:id="1355" w:author="Microsoft Office User" w:date="2018-03-27T23:36:00Z">
              <w:tcPr>
                <w:tcW w:w="960" w:type="dxa"/>
                <w:hideMark/>
              </w:tcPr>
            </w:tcPrChange>
          </w:tcPr>
          <w:p w14:paraId="5D73C054" w14:textId="6366285D" w:rsidR="005F3BAC" w:rsidRPr="0046749C" w:rsidDel="00C80A79" w:rsidRDefault="005F3BAC">
            <w:pPr>
              <w:rPr>
                <w:ins w:id="1356" w:author="Hoan Ng" w:date="2017-03-20T22:18:00Z"/>
                <w:del w:id="1357" w:author="Trần Công Tiến" w:date="2018-05-28T20:38:00Z"/>
                <w:rFonts w:ascii="Arial" w:hAnsi="Arial" w:cs="Arial"/>
                <w:b/>
                <w:bCs/>
                <w:noProof/>
                <w:rPrChange w:id="1358" w:author="Trần Công Tiến" w:date="2018-05-29T10:29:00Z">
                  <w:rPr>
                    <w:ins w:id="1359" w:author="Hoan Ng" w:date="2017-03-20T22:18:00Z"/>
                    <w:del w:id="1360" w:author="Trần Công Tiến" w:date="2018-05-28T20:38:00Z"/>
                    <w:b/>
                    <w:bCs/>
                  </w:rPr>
                </w:rPrChange>
              </w:rPr>
            </w:pPr>
          </w:p>
        </w:tc>
        <w:tc>
          <w:tcPr>
            <w:tcW w:w="868" w:type="dxa"/>
            <w:hideMark/>
            <w:tcPrChange w:id="1361" w:author="Microsoft Office User" w:date="2018-03-27T23:36:00Z">
              <w:tcPr>
                <w:tcW w:w="960" w:type="dxa"/>
                <w:hideMark/>
              </w:tcPr>
            </w:tcPrChange>
          </w:tcPr>
          <w:p w14:paraId="3CA63141" w14:textId="418C3E15" w:rsidR="005F3BAC" w:rsidRPr="0046749C" w:rsidDel="00C80A79" w:rsidRDefault="005F3BAC" w:rsidP="01AA975A">
            <w:pPr>
              <w:spacing w:after="160" w:line="259" w:lineRule="auto"/>
              <w:rPr>
                <w:del w:id="1362" w:author="Trần Công Tiến" w:date="2018-05-28T20:38:00Z"/>
                <w:rFonts w:ascii="Arial" w:hAnsi="Arial" w:cs="Arial"/>
                <w:b/>
                <w:bCs/>
                <w:noProof/>
                <w:rPrChange w:id="1363" w:author="Trần Công Tiến" w:date="2018-05-29T10:29:00Z">
                  <w:rPr>
                    <w:del w:id="1364" w:author="Trần Công Tiến" w:date="2018-05-28T20:38:00Z"/>
                    <w:b/>
                    <w:bCs/>
                  </w:rPr>
                </w:rPrChange>
              </w:rPr>
            </w:pPr>
            <w:ins w:id="1365" w:author="Hoan Ng" w:date="2017-03-20T22:18:00Z">
              <w:del w:id="1366" w:author="Trần Công Tiến" w:date="2018-03-27T00:51:00Z">
                <w:r w:rsidRPr="0046749C" w:rsidDel="01AA975A">
                  <w:rPr>
                    <w:rFonts w:ascii="Arial" w:hAnsi="Arial" w:cs="Arial"/>
                    <w:b/>
                    <w:bCs/>
                    <w:noProof/>
                    <w:rPrChange w:id="1367" w:author="Trần Công Tiến" w:date="2018-05-29T10:29:00Z">
                      <w:rPr>
                        <w:b/>
                        <w:bCs/>
                      </w:rPr>
                    </w:rPrChange>
                  </w:rPr>
                  <w:delText> </w:delText>
                </w:r>
              </w:del>
            </w:ins>
          </w:p>
        </w:tc>
        <w:tc>
          <w:tcPr>
            <w:tcW w:w="978" w:type="dxa"/>
            <w:hideMark/>
            <w:tcPrChange w:id="1368" w:author="Microsoft Office User" w:date="2018-03-27T23:36:00Z">
              <w:tcPr>
                <w:tcW w:w="960" w:type="dxa"/>
                <w:hideMark/>
              </w:tcPr>
            </w:tcPrChange>
          </w:tcPr>
          <w:p w14:paraId="4EBC632E" w14:textId="13ED0FC9" w:rsidR="005F3BAC" w:rsidRPr="0046749C" w:rsidDel="00C80A79" w:rsidRDefault="005F3BAC" w:rsidP="01AA975A">
            <w:pPr>
              <w:spacing w:after="160" w:line="259" w:lineRule="auto"/>
              <w:rPr>
                <w:del w:id="1369" w:author="Trần Công Tiến" w:date="2018-05-28T20:38:00Z"/>
                <w:rFonts w:ascii="Arial" w:hAnsi="Arial" w:cs="Arial"/>
                <w:b/>
                <w:bCs/>
                <w:noProof/>
                <w:rPrChange w:id="1370" w:author="Trần Công Tiến" w:date="2018-05-29T10:29:00Z">
                  <w:rPr>
                    <w:del w:id="1371" w:author="Trần Công Tiến" w:date="2018-05-28T20:38:00Z"/>
                    <w:b/>
                    <w:bCs/>
                  </w:rPr>
                </w:rPrChange>
              </w:rPr>
            </w:pPr>
            <w:ins w:id="1372" w:author="Hoan Ng" w:date="2017-03-20T22:18:00Z">
              <w:del w:id="1373" w:author="Trần Công Tiến" w:date="2018-03-27T00:51:00Z">
                <w:r w:rsidRPr="0046749C" w:rsidDel="01AA975A">
                  <w:rPr>
                    <w:rFonts w:ascii="Arial" w:hAnsi="Arial" w:cs="Arial"/>
                    <w:b/>
                    <w:bCs/>
                    <w:noProof/>
                    <w:rPrChange w:id="1374" w:author="Trần Công Tiến" w:date="2018-05-29T10:29:00Z">
                      <w:rPr>
                        <w:b/>
                        <w:bCs/>
                      </w:rPr>
                    </w:rPrChange>
                  </w:rPr>
                  <w:delText> </w:delText>
                </w:r>
              </w:del>
            </w:ins>
          </w:p>
        </w:tc>
        <w:tc>
          <w:tcPr>
            <w:tcW w:w="790" w:type="dxa"/>
            <w:hideMark/>
            <w:tcPrChange w:id="1375" w:author="Microsoft Office User" w:date="2018-03-27T23:36:00Z">
              <w:tcPr>
                <w:tcW w:w="960" w:type="dxa"/>
                <w:hideMark/>
              </w:tcPr>
            </w:tcPrChange>
          </w:tcPr>
          <w:p w14:paraId="2C35AA03" w14:textId="2ECEADA8" w:rsidR="005F3BAC" w:rsidRPr="0046749C" w:rsidDel="00C80A79" w:rsidRDefault="005F3BAC">
            <w:pPr>
              <w:rPr>
                <w:ins w:id="1376" w:author="Hoan Ng" w:date="2017-03-20T22:18:00Z"/>
                <w:del w:id="1377" w:author="Trần Công Tiến" w:date="2018-05-28T20:38:00Z"/>
                <w:rFonts w:ascii="Arial" w:hAnsi="Arial" w:cs="Arial"/>
                <w:b/>
                <w:bCs/>
                <w:noProof/>
                <w:rPrChange w:id="1378" w:author="Trần Công Tiến" w:date="2018-05-29T10:29:00Z">
                  <w:rPr>
                    <w:ins w:id="1379" w:author="Hoan Ng" w:date="2017-03-20T22:18:00Z"/>
                    <w:del w:id="1380" w:author="Trần Công Tiến" w:date="2018-05-28T20:38:00Z"/>
                    <w:b/>
                    <w:bCs/>
                  </w:rPr>
                </w:rPrChange>
              </w:rPr>
            </w:pPr>
            <w:ins w:id="1381" w:author="Hoan Ng" w:date="2017-03-20T22:18:00Z">
              <w:del w:id="1382" w:author="Trần Công Tiến" w:date="2018-05-28T20:38:00Z">
                <w:r w:rsidRPr="0046749C" w:rsidDel="00C80A79">
                  <w:rPr>
                    <w:rFonts w:ascii="Arial" w:hAnsi="Arial" w:cs="Arial"/>
                    <w:b/>
                    <w:bCs/>
                    <w:noProof/>
                    <w:rPrChange w:id="1383" w:author="Trần Công Tiến" w:date="2018-05-29T10:29:00Z">
                      <w:rPr>
                        <w:b/>
                        <w:bCs/>
                      </w:rPr>
                    </w:rPrChange>
                  </w:rPr>
                  <w:delText> </w:delText>
                </w:r>
              </w:del>
            </w:ins>
          </w:p>
        </w:tc>
      </w:tr>
      <w:tr w:rsidR="005F3BAC" w:rsidRPr="0046749C" w:rsidDel="00C80A79" w14:paraId="196FFD71" w14:textId="00AD2E17" w:rsidTr="00491339">
        <w:trPr>
          <w:trHeight w:val="300"/>
          <w:jc w:val="center"/>
          <w:ins w:id="1384" w:author="Hoan Ng" w:date="2017-03-20T22:18:00Z"/>
          <w:del w:id="1385" w:author="Trần Công Tiến" w:date="2018-05-28T20:38:00Z"/>
          <w:trPrChange w:id="1386" w:author="Microsoft Office User" w:date="2018-03-27T23:36:00Z">
            <w:trPr>
              <w:trHeight w:val="300"/>
            </w:trPr>
          </w:trPrChange>
        </w:trPr>
        <w:tc>
          <w:tcPr>
            <w:tcW w:w="985" w:type="dxa"/>
            <w:hideMark/>
            <w:tcPrChange w:id="1387" w:author="Microsoft Office User" w:date="2018-03-27T23:36:00Z">
              <w:tcPr>
                <w:tcW w:w="8140" w:type="dxa"/>
                <w:gridSpan w:val="2"/>
                <w:hideMark/>
              </w:tcPr>
            </w:tcPrChange>
          </w:tcPr>
          <w:p w14:paraId="11E07E6C" w14:textId="2A03A244" w:rsidR="005F3BAC" w:rsidRPr="0046749C" w:rsidDel="00C80A79" w:rsidRDefault="005F3BAC">
            <w:pPr>
              <w:rPr>
                <w:ins w:id="1388" w:author="Hoan Ng" w:date="2017-03-20T22:18:00Z"/>
                <w:del w:id="1389" w:author="Trần Công Tiến" w:date="2018-05-28T20:38:00Z"/>
                <w:rFonts w:ascii="Arial" w:hAnsi="Arial" w:cs="Arial"/>
                <w:b/>
                <w:bCs/>
                <w:noProof/>
                <w:rPrChange w:id="1390" w:author="Trần Công Tiến" w:date="2018-05-29T10:29:00Z">
                  <w:rPr>
                    <w:ins w:id="1391" w:author="Hoan Ng" w:date="2017-03-20T22:18:00Z"/>
                    <w:del w:id="1392" w:author="Trần Công Tiến" w:date="2018-05-28T20:38:00Z"/>
                    <w:b/>
                    <w:bCs/>
                  </w:rPr>
                </w:rPrChange>
              </w:rPr>
            </w:pPr>
            <w:ins w:id="1393" w:author="Hoan Ng" w:date="2017-03-20T22:18:00Z">
              <w:del w:id="1394" w:author="Trần Công Tiến" w:date="2018-05-28T20:38:00Z">
                <w:r w:rsidRPr="0046749C" w:rsidDel="00C80A79">
                  <w:rPr>
                    <w:rFonts w:ascii="Arial" w:hAnsi="Arial" w:cs="Arial"/>
                    <w:b/>
                    <w:bCs/>
                    <w:noProof/>
                    <w:rPrChange w:id="1395" w:author="Trần Công Tiến" w:date="2018-05-29T10:29:00Z">
                      <w:rPr>
                        <w:b/>
                        <w:bCs/>
                      </w:rPr>
                    </w:rPrChange>
                  </w:rPr>
                  <w:delText> </w:delText>
                </w:r>
              </w:del>
            </w:ins>
          </w:p>
        </w:tc>
        <w:tc>
          <w:tcPr>
            <w:tcW w:w="4702" w:type="dxa"/>
            <w:hideMark/>
            <w:tcPrChange w:id="1396" w:author="Microsoft Office User" w:date="2018-03-27T23:36:00Z">
              <w:tcPr>
                <w:tcW w:w="3340" w:type="dxa"/>
                <w:hideMark/>
              </w:tcPr>
            </w:tcPrChange>
          </w:tcPr>
          <w:p w14:paraId="6C5EB020" w14:textId="644E9540" w:rsidR="005F3BAC" w:rsidRPr="0046749C" w:rsidDel="00C80A79" w:rsidRDefault="005F3BAC">
            <w:pPr>
              <w:rPr>
                <w:ins w:id="1397" w:author="Hoan Ng" w:date="2017-03-20T22:18:00Z"/>
                <w:del w:id="1398" w:author="Trần Công Tiến" w:date="2018-05-28T20:38:00Z"/>
                <w:rFonts w:ascii="Arial" w:hAnsi="Arial" w:cs="Arial"/>
                <w:b/>
                <w:bCs/>
                <w:noProof/>
                <w:rPrChange w:id="1399" w:author="Trần Công Tiến" w:date="2018-05-29T10:29:00Z">
                  <w:rPr>
                    <w:ins w:id="1400" w:author="Hoan Ng" w:date="2017-03-20T22:18:00Z"/>
                    <w:del w:id="1401" w:author="Trần Công Tiến" w:date="2018-05-28T20:38:00Z"/>
                    <w:b/>
                    <w:bCs/>
                  </w:rPr>
                </w:rPrChange>
              </w:rPr>
            </w:pPr>
            <w:ins w:id="1402" w:author="Hoan Ng" w:date="2017-03-20T22:18:00Z">
              <w:del w:id="1403" w:author="Trần Công Tiến" w:date="2018-05-28T20:38:00Z">
                <w:r w:rsidRPr="0046749C" w:rsidDel="00C80A79">
                  <w:rPr>
                    <w:rFonts w:ascii="Arial" w:hAnsi="Arial" w:cs="Arial"/>
                    <w:b/>
                    <w:bCs/>
                    <w:noProof/>
                    <w:rPrChange w:id="1404" w:author="Trần Công Tiến" w:date="2018-05-29T10:29:00Z">
                      <w:rPr>
                        <w:b/>
                        <w:bCs/>
                      </w:rPr>
                    </w:rPrChange>
                  </w:rPr>
                  <w:delText>Chương 6: Kết luận</w:delText>
                </w:r>
              </w:del>
            </w:ins>
          </w:p>
        </w:tc>
        <w:tc>
          <w:tcPr>
            <w:tcW w:w="1027" w:type="dxa"/>
            <w:hideMark/>
            <w:tcPrChange w:id="1405" w:author="Microsoft Office User" w:date="2018-03-27T23:36:00Z">
              <w:tcPr>
                <w:tcW w:w="960" w:type="dxa"/>
                <w:hideMark/>
              </w:tcPr>
            </w:tcPrChange>
          </w:tcPr>
          <w:p w14:paraId="0797B2FD" w14:textId="3BD8DE2D" w:rsidR="005F3BAC" w:rsidRPr="0046749C" w:rsidDel="00C80A79" w:rsidRDefault="005F3BAC" w:rsidP="01AA975A">
            <w:pPr>
              <w:spacing w:after="160" w:line="259" w:lineRule="auto"/>
              <w:rPr>
                <w:del w:id="1406" w:author="Trần Công Tiến" w:date="2018-05-28T20:38:00Z"/>
                <w:rFonts w:ascii="Arial" w:hAnsi="Arial" w:cs="Arial"/>
                <w:b/>
                <w:bCs/>
                <w:noProof/>
                <w:rPrChange w:id="1407" w:author="Trần Công Tiến" w:date="2018-05-29T10:29:00Z">
                  <w:rPr>
                    <w:del w:id="1408" w:author="Trần Công Tiến" w:date="2018-05-28T20:38:00Z"/>
                    <w:b/>
                    <w:bCs/>
                  </w:rPr>
                </w:rPrChange>
              </w:rPr>
            </w:pPr>
            <w:ins w:id="1409" w:author="Hoan Ng" w:date="2017-03-20T22:18:00Z">
              <w:del w:id="1410" w:author="Trần Công Tiến" w:date="2018-03-27T00:51:00Z">
                <w:r w:rsidRPr="0046749C" w:rsidDel="01AA975A">
                  <w:rPr>
                    <w:rFonts w:ascii="Arial" w:hAnsi="Arial" w:cs="Arial"/>
                    <w:b/>
                    <w:bCs/>
                    <w:noProof/>
                    <w:rPrChange w:id="1411" w:author="Trần Công Tiến" w:date="2018-05-29T10:29:00Z">
                      <w:rPr>
                        <w:b/>
                        <w:bCs/>
                      </w:rPr>
                    </w:rPrChange>
                  </w:rPr>
                  <w:delText> </w:delText>
                </w:r>
              </w:del>
            </w:ins>
          </w:p>
        </w:tc>
        <w:tc>
          <w:tcPr>
            <w:tcW w:w="868" w:type="dxa"/>
            <w:hideMark/>
            <w:tcPrChange w:id="1412" w:author="Microsoft Office User" w:date="2018-03-27T23:36:00Z">
              <w:tcPr>
                <w:tcW w:w="960" w:type="dxa"/>
                <w:hideMark/>
              </w:tcPr>
            </w:tcPrChange>
          </w:tcPr>
          <w:p w14:paraId="61BA5505" w14:textId="1652F913" w:rsidR="005F3BAC" w:rsidRPr="0046749C" w:rsidDel="00C80A79" w:rsidRDefault="005F3BAC" w:rsidP="01AA975A">
            <w:pPr>
              <w:spacing w:after="160" w:line="259" w:lineRule="auto"/>
              <w:rPr>
                <w:del w:id="1413" w:author="Trần Công Tiến" w:date="2018-05-28T20:38:00Z"/>
                <w:rFonts w:ascii="Arial" w:hAnsi="Arial" w:cs="Arial"/>
                <w:b/>
                <w:bCs/>
                <w:noProof/>
                <w:rPrChange w:id="1414" w:author="Trần Công Tiến" w:date="2018-05-29T10:29:00Z">
                  <w:rPr>
                    <w:del w:id="1415" w:author="Trần Công Tiến" w:date="2018-05-28T20:38:00Z"/>
                    <w:b/>
                    <w:bCs/>
                  </w:rPr>
                </w:rPrChange>
              </w:rPr>
            </w:pPr>
            <w:ins w:id="1416" w:author="Hoan Ng" w:date="2017-03-20T22:18:00Z">
              <w:del w:id="1417" w:author="Trần Công Tiến" w:date="2018-03-27T00:51:00Z">
                <w:r w:rsidRPr="0046749C" w:rsidDel="01AA975A">
                  <w:rPr>
                    <w:rFonts w:ascii="Arial" w:hAnsi="Arial" w:cs="Arial"/>
                    <w:b/>
                    <w:bCs/>
                    <w:noProof/>
                    <w:rPrChange w:id="1418" w:author="Trần Công Tiến" w:date="2018-05-29T10:29:00Z">
                      <w:rPr>
                        <w:b/>
                        <w:bCs/>
                      </w:rPr>
                    </w:rPrChange>
                  </w:rPr>
                  <w:delText> </w:delText>
                </w:r>
              </w:del>
            </w:ins>
          </w:p>
        </w:tc>
        <w:tc>
          <w:tcPr>
            <w:tcW w:w="978" w:type="dxa"/>
            <w:hideMark/>
            <w:tcPrChange w:id="1419" w:author="Microsoft Office User" w:date="2018-03-27T23:36:00Z">
              <w:tcPr>
                <w:tcW w:w="960" w:type="dxa"/>
                <w:hideMark/>
              </w:tcPr>
            </w:tcPrChange>
          </w:tcPr>
          <w:p w14:paraId="445C9B19" w14:textId="525ACBAE" w:rsidR="005F3BAC" w:rsidRPr="0046749C" w:rsidDel="00C80A79" w:rsidRDefault="005F3BAC" w:rsidP="01AA975A">
            <w:pPr>
              <w:spacing w:after="160" w:line="259" w:lineRule="auto"/>
              <w:rPr>
                <w:del w:id="1420" w:author="Trần Công Tiến" w:date="2018-05-28T20:38:00Z"/>
                <w:rFonts w:ascii="Arial" w:hAnsi="Arial" w:cs="Arial"/>
                <w:b/>
                <w:bCs/>
                <w:noProof/>
                <w:rPrChange w:id="1421" w:author="Trần Công Tiến" w:date="2018-05-29T10:29:00Z">
                  <w:rPr>
                    <w:del w:id="1422" w:author="Trần Công Tiến" w:date="2018-05-28T20:38:00Z"/>
                    <w:b/>
                    <w:bCs/>
                  </w:rPr>
                </w:rPrChange>
              </w:rPr>
            </w:pPr>
            <w:ins w:id="1423" w:author="Hoan Ng" w:date="2017-03-20T22:18:00Z">
              <w:del w:id="1424" w:author="Trần Công Tiến" w:date="2018-03-27T00:51:00Z">
                <w:r w:rsidRPr="0046749C" w:rsidDel="01AA975A">
                  <w:rPr>
                    <w:rFonts w:ascii="Arial" w:hAnsi="Arial" w:cs="Arial"/>
                    <w:b/>
                    <w:bCs/>
                    <w:noProof/>
                    <w:rPrChange w:id="1425" w:author="Trần Công Tiến" w:date="2018-05-29T10:29:00Z">
                      <w:rPr>
                        <w:b/>
                        <w:bCs/>
                      </w:rPr>
                    </w:rPrChange>
                  </w:rPr>
                  <w:delText> </w:delText>
                </w:r>
              </w:del>
            </w:ins>
          </w:p>
        </w:tc>
        <w:tc>
          <w:tcPr>
            <w:tcW w:w="790" w:type="dxa"/>
            <w:hideMark/>
            <w:tcPrChange w:id="1426" w:author="Microsoft Office User" w:date="2018-03-27T23:36:00Z">
              <w:tcPr>
                <w:tcW w:w="960" w:type="dxa"/>
                <w:hideMark/>
              </w:tcPr>
            </w:tcPrChange>
          </w:tcPr>
          <w:p w14:paraId="2FB6F8B5" w14:textId="66F92FD7" w:rsidR="005F3BAC" w:rsidRPr="0046749C" w:rsidDel="00C80A79" w:rsidRDefault="005F3BAC">
            <w:pPr>
              <w:rPr>
                <w:ins w:id="1427" w:author="Hoan Ng" w:date="2017-03-20T22:18:00Z"/>
                <w:del w:id="1428" w:author="Trần Công Tiến" w:date="2018-05-28T20:38:00Z"/>
                <w:rFonts w:ascii="Arial" w:hAnsi="Arial" w:cs="Arial"/>
                <w:b/>
                <w:bCs/>
                <w:noProof/>
                <w:rPrChange w:id="1429" w:author="Trần Công Tiến" w:date="2018-05-29T10:29:00Z">
                  <w:rPr>
                    <w:ins w:id="1430" w:author="Hoan Ng" w:date="2017-03-20T22:18:00Z"/>
                    <w:del w:id="1431" w:author="Trần Công Tiến" w:date="2018-05-28T20:38:00Z"/>
                    <w:b/>
                    <w:bCs/>
                  </w:rPr>
                </w:rPrChange>
              </w:rPr>
            </w:pPr>
            <w:ins w:id="1432" w:author="Hoan Ng" w:date="2017-03-20T22:18:00Z">
              <w:del w:id="1433" w:author="Trần Công Tiến" w:date="2018-05-28T20:38:00Z">
                <w:r w:rsidRPr="0046749C" w:rsidDel="00C80A79">
                  <w:rPr>
                    <w:rFonts w:ascii="Arial" w:hAnsi="Arial" w:cs="Arial"/>
                    <w:b/>
                    <w:bCs/>
                    <w:noProof/>
                    <w:rPrChange w:id="1434" w:author="Trần Công Tiến" w:date="2018-05-29T10:29:00Z">
                      <w:rPr>
                        <w:b/>
                        <w:bCs/>
                      </w:rPr>
                    </w:rPrChange>
                  </w:rPr>
                  <w:delText> </w:delText>
                </w:r>
              </w:del>
            </w:ins>
          </w:p>
        </w:tc>
      </w:tr>
      <w:tr w:rsidR="005F3BAC" w:rsidRPr="0046749C" w:rsidDel="00C80A79" w14:paraId="4A16D28F" w14:textId="03489B24" w:rsidTr="00491339">
        <w:trPr>
          <w:trHeight w:val="300"/>
          <w:jc w:val="center"/>
          <w:ins w:id="1435" w:author="Hoan Ng" w:date="2017-03-20T22:18:00Z"/>
          <w:del w:id="1436" w:author="Trần Công Tiến" w:date="2018-05-28T20:38:00Z"/>
          <w:trPrChange w:id="1437" w:author="Microsoft Office User" w:date="2018-03-27T23:36:00Z">
            <w:trPr>
              <w:trHeight w:val="300"/>
            </w:trPr>
          </w:trPrChange>
        </w:trPr>
        <w:tc>
          <w:tcPr>
            <w:tcW w:w="985" w:type="dxa"/>
            <w:hideMark/>
            <w:tcPrChange w:id="1438" w:author="Microsoft Office User" w:date="2018-03-27T23:36:00Z">
              <w:tcPr>
                <w:tcW w:w="8140" w:type="dxa"/>
                <w:gridSpan w:val="2"/>
                <w:hideMark/>
              </w:tcPr>
            </w:tcPrChange>
          </w:tcPr>
          <w:p w14:paraId="785A88AD" w14:textId="0C5196B7" w:rsidR="005F3BAC" w:rsidRPr="0046749C" w:rsidDel="00C80A79" w:rsidRDefault="005F3BAC">
            <w:pPr>
              <w:rPr>
                <w:ins w:id="1439" w:author="Hoan Ng" w:date="2017-03-20T22:18:00Z"/>
                <w:del w:id="1440" w:author="Trần Công Tiến" w:date="2018-05-28T20:38:00Z"/>
                <w:rFonts w:ascii="Arial" w:hAnsi="Arial" w:cs="Arial"/>
                <w:b/>
                <w:bCs/>
                <w:noProof/>
                <w:rPrChange w:id="1441" w:author="Trần Công Tiến" w:date="2018-05-29T10:29:00Z">
                  <w:rPr>
                    <w:ins w:id="1442" w:author="Hoan Ng" w:date="2017-03-20T22:18:00Z"/>
                    <w:del w:id="1443" w:author="Trần Công Tiến" w:date="2018-05-28T20:38:00Z"/>
                    <w:b/>
                    <w:bCs/>
                  </w:rPr>
                </w:rPrChange>
              </w:rPr>
            </w:pPr>
            <w:ins w:id="1444" w:author="Hoan Ng" w:date="2017-03-20T22:18:00Z">
              <w:del w:id="1445" w:author="Trần Công Tiến" w:date="2018-05-28T20:38:00Z">
                <w:r w:rsidRPr="0046749C" w:rsidDel="00C80A79">
                  <w:rPr>
                    <w:rFonts w:ascii="Arial" w:hAnsi="Arial" w:cs="Arial"/>
                    <w:b/>
                    <w:bCs/>
                    <w:noProof/>
                    <w:rPrChange w:id="1446" w:author="Trần Công Tiến" w:date="2018-05-29T10:29:00Z">
                      <w:rPr>
                        <w:b/>
                        <w:bCs/>
                      </w:rPr>
                    </w:rPrChange>
                  </w:rPr>
                  <w:delText> </w:delText>
                </w:r>
              </w:del>
            </w:ins>
          </w:p>
        </w:tc>
        <w:tc>
          <w:tcPr>
            <w:tcW w:w="4702" w:type="dxa"/>
            <w:hideMark/>
            <w:tcPrChange w:id="1447" w:author="Microsoft Office User" w:date="2018-03-27T23:36:00Z">
              <w:tcPr>
                <w:tcW w:w="3340" w:type="dxa"/>
                <w:hideMark/>
              </w:tcPr>
            </w:tcPrChange>
          </w:tcPr>
          <w:p w14:paraId="443A50A1" w14:textId="4268DC5E" w:rsidR="005F3BAC" w:rsidRPr="0046749C" w:rsidDel="00C80A79" w:rsidRDefault="005F3BAC">
            <w:pPr>
              <w:rPr>
                <w:ins w:id="1448" w:author="Hoan Ng" w:date="2017-03-20T22:18:00Z"/>
                <w:del w:id="1449" w:author="Trần Công Tiến" w:date="2018-05-28T20:38:00Z"/>
                <w:rFonts w:ascii="Arial" w:hAnsi="Arial" w:cs="Arial"/>
                <w:b/>
                <w:bCs/>
                <w:noProof/>
                <w:rPrChange w:id="1450" w:author="Trần Công Tiến" w:date="2018-05-29T10:29:00Z">
                  <w:rPr>
                    <w:ins w:id="1451" w:author="Hoan Ng" w:date="2017-03-20T22:18:00Z"/>
                    <w:del w:id="1452" w:author="Trần Công Tiến" w:date="2018-05-28T20:38:00Z"/>
                    <w:b/>
                    <w:bCs/>
                  </w:rPr>
                </w:rPrChange>
              </w:rPr>
            </w:pPr>
            <w:ins w:id="1453" w:author="Hoan Ng" w:date="2017-03-20T22:18:00Z">
              <w:del w:id="1454" w:author="Trần Công Tiến" w:date="2018-05-28T20:38:00Z">
                <w:r w:rsidRPr="0046749C" w:rsidDel="00C80A79">
                  <w:rPr>
                    <w:rFonts w:ascii="Arial" w:hAnsi="Arial" w:cs="Arial"/>
                    <w:b/>
                    <w:bCs/>
                    <w:noProof/>
                    <w:rPrChange w:id="1455" w:author="Trần Công Tiến" w:date="2018-05-29T10:29:00Z">
                      <w:rPr>
                        <w:b/>
                        <w:bCs/>
                      </w:rPr>
                    </w:rPrChange>
                  </w:rPr>
                  <w:delText>Tài liệu tham khảo</w:delText>
                </w:r>
              </w:del>
            </w:ins>
          </w:p>
        </w:tc>
        <w:tc>
          <w:tcPr>
            <w:tcW w:w="1027" w:type="dxa"/>
            <w:hideMark/>
            <w:tcPrChange w:id="1456" w:author="Microsoft Office User" w:date="2018-03-27T23:36:00Z">
              <w:tcPr>
                <w:tcW w:w="960" w:type="dxa"/>
                <w:hideMark/>
              </w:tcPr>
            </w:tcPrChange>
          </w:tcPr>
          <w:p w14:paraId="0C340D07" w14:textId="23521BD9" w:rsidR="005F3BAC" w:rsidRPr="0046749C" w:rsidDel="00C80A79" w:rsidRDefault="005F3BAC">
            <w:pPr>
              <w:rPr>
                <w:ins w:id="1457" w:author="Hoan Ng" w:date="2017-03-20T22:18:00Z"/>
                <w:del w:id="1458" w:author="Trần Công Tiến" w:date="2018-05-28T20:38:00Z"/>
                <w:rFonts w:ascii="Arial" w:hAnsi="Arial" w:cs="Arial"/>
                <w:b/>
                <w:bCs/>
                <w:noProof/>
                <w:rPrChange w:id="1459" w:author="Trần Công Tiến" w:date="2018-05-29T10:29:00Z">
                  <w:rPr>
                    <w:ins w:id="1460" w:author="Hoan Ng" w:date="2017-03-20T22:18:00Z"/>
                    <w:del w:id="1461" w:author="Trần Công Tiến" w:date="2018-05-28T20:38:00Z"/>
                    <w:b/>
                    <w:bCs/>
                  </w:rPr>
                </w:rPrChange>
              </w:rPr>
            </w:pPr>
            <w:ins w:id="1462" w:author="Hoan Ng" w:date="2017-03-20T22:18:00Z">
              <w:del w:id="1463" w:author="Trần Công Tiến" w:date="2018-05-28T20:38:00Z">
                <w:r w:rsidRPr="0046749C" w:rsidDel="00C80A79">
                  <w:rPr>
                    <w:rFonts w:ascii="Arial" w:hAnsi="Arial" w:cs="Arial"/>
                    <w:b/>
                    <w:bCs/>
                    <w:noProof/>
                    <w:rPrChange w:id="1464" w:author="Trần Công Tiến" w:date="2018-05-29T10:29:00Z">
                      <w:rPr>
                        <w:b/>
                        <w:bCs/>
                      </w:rPr>
                    </w:rPrChange>
                  </w:rPr>
                  <w:delText> </w:delText>
                </w:r>
              </w:del>
            </w:ins>
          </w:p>
        </w:tc>
        <w:tc>
          <w:tcPr>
            <w:tcW w:w="868" w:type="dxa"/>
            <w:hideMark/>
            <w:tcPrChange w:id="1465" w:author="Microsoft Office User" w:date="2018-03-27T23:36:00Z">
              <w:tcPr>
                <w:tcW w:w="960" w:type="dxa"/>
                <w:hideMark/>
              </w:tcPr>
            </w:tcPrChange>
          </w:tcPr>
          <w:p w14:paraId="43E48588" w14:textId="32724E63" w:rsidR="005F3BAC" w:rsidRPr="0046749C" w:rsidDel="00C80A79" w:rsidRDefault="005F3BAC">
            <w:pPr>
              <w:rPr>
                <w:ins w:id="1466" w:author="Hoan Ng" w:date="2017-03-20T22:18:00Z"/>
                <w:del w:id="1467" w:author="Trần Công Tiến" w:date="2018-05-28T20:38:00Z"/>
                <w:rFonts w:ascii="Arial" w:hAnsi="Arial" w:cs="Arial"/>
                <w:b/>
                <w:bCs/>
                <w:noProof/>
                <w:rPrChange w:id="1468" w:author="Trần Công Tiến" w:date="2018-05-29T10:29:00Z">
                  <w:rPr>
                    <w:ins w:id="1469" w:author="Hoan Ng" w:date="2017-03-20T22:18:00Z"/>
                    <w:del w:id="1470" w:author="Trần Công Tiến" w:date="2018-05-28T20:38:00Z"/>
                    <w:b/>
                    <w:bCs/>
                  </w:rPr>
                </w:rPrChange>
              </w:rPr>
            </w:pPr>
            <w:ins w:id="1471" w:author="Hoan Ng" w:date="2017-03-20T22:18:00Z">
              <w:del w:id="1472" w:author="Trần Công Tiến" w:date="2018-05-28T20:38:00Z">
                <w:r w:rsidRPr="0046749C" w:rsidDel="00C80A79">
                  <w:rPr>
                    <w:rFonts w:ascii="Arial" w:hAnsi="Arial" w:cs="Arial"/>
                    <w:b/>
                    <w:bCs/>
                    <w:noProof/>
                    <w:rPrChange w:id="1473" w:author="Trần Công Tiến" w:date="2018-05-29T10:29:00Z">
                      <w:rPr>
                        <w:b/>
                        <w:bCs/>
                      </w:rPr>
                    </w:rPrChange>
                  </w:rPr>
                  <w:delText> </w:delText>
                </w:r>
              </w:del>
            </w:ins>
          </w:p>
        </w:tc>
        <w:tc>
          <w:tcPr>
            <w:tcW w:w="978" w:type="dxa"/>
            <w:hideMark/>
            <w:tcPrChange w:id="1474" w:author="Microsoft Office User" w:date="2018-03-27T23:36:00Z">
              <w:tcPr>
                <w:tcW w:w="960" w:type="dxa"/>
                <w:hideMark/>
              </w:tcPr>
            </w:tcPrChange>
          </w:tcPr>
          <w:p w14:paraId="30E390E4" w14:textId="3D50B223" w:rsidR="005F3BAC" w:rsidRPr="0046749C" w:rsidDel="00C80A79" w:rsidRDefault="005F3BAC">
            <w:pPr>
              <w:rPr>
                <w:ins w:id="1475" w:author="Hoan Ng" w:date="2017-03-20T22:18:00Z"/>
                <w:del w:id="1476" w:author="Trần Công Tiến" w:date="2018-05-28T20:38:00Z"/>
                <w:rFonts w:ascii="Arial" w:hAnsi="Arial" w:cs="Arial"/>
                <w:b/>
                <w:bCs/>
                <w:noProof/>
                <w:rPrChange w:id="1477" w:author="Trần Công Tiến" w:date="2018-05-29T10:29:00Z">
                  <w:rPr>
                    <w:ins w:id="1478" w:author="Hoan Ng" w:date="2017-03-20T22:18:00Z"/>
                    <w:del w:id="1479" w:author="Trần Công Tiến" w:date="2018-05-28T20:38:00Z"/>
                    <w:b/>
                    <w:bCs/>
                  </w:rPr>
                </w:rPrChange>
              </w:rPr>
            </w:pPr>
            <w:ins w:id="1480" w:author="Hoan Ng" w:date="2017-03-20T22:18:00Z">
              <w:del w:id="1481" w:author="Trần Công Tiến" w:date="2018-05-28T20:38:00Z">
                <w:r w:rsidRPr="0046749C" w:rsidDel="00C80A79">
                  <w:rPr>
                    <w:rFonts w:ascii="Arial" w:hAnsi="Arial" w:cs="Arial"/>
                    <w:b/>
                    <w:bCs/>
                    <w:noProof/>
                    <w:rPrChange w:id="1482" w:author="Trần Công Tiến" w:date="2018-05-29T10:29:00Z">
                      <w:rPr>
                        <w:b/>
                        <w:bCs/>
                      </w:rPr>
                    </w:rPrChange>
                  </w:rPr>
                  <w:delText> </w:delText>
                </w:r>
              </w:del>
            </w:ins>
          </w:p>
        </w:tc>
        <w:tc>
          <w:tcPr>
            <w:tcW w:w="790" w:type="dxa"/>
            <w:hideMark/>
            <w:tcPrChange w:id="1483" w:author="Microsoft Office User" w:date="2018-03-27T23:36:00Z">
              <w:tcPr>
                <w:tcW w:w="960" w:type="dxa"/>
                <w:hideMark/>
              </w:tcPr>
            </w:tcPrChange>
          </w:tcPr>
          <w:p w14:paraId="253A568B" w14:textId="22787C63" w:rsidR="005F3BAC" w:rsidRPr="0046749C" w:rsidDel="00C80A79" w:rsidRDefault="005F3BAC">
            <w:pPr>
              <w:rPr>
                <w:ins w:id="1484" w:author="Hoan Ng" w:date="2017-03-20T22:18:00Z"/>
                <w:del w:id="1485" w:author="Trần Công Tiến" w:date="2018-05-28T20:38:00Z"/>
                <w:rFonts w:ascii="Arial" w:hAnsi="Arial" w:cs="Arial"/>
                <w:b/>
                <w:bCs/>
                <w:noProof/>
                <w:rPrChange w:id="1486" w:author="Trần Công Tiến" w:date="2018-05-29T10:29:00Z">
                  <w:rPr>
                    <w:ins w:id="1487" w:author="Hoan Ng" w:date="2017-03-20T22:18:00Z"/>
                    <w:del w:id="1488" w:author="Trần Công Tiến" w:date="2018-05-28T20:38:00Z"/>
                    <w:b/>
                    <w:bCs/>
                  </w:rPr>
                </w:rPrChange>
              </w:rPr>
            </w:pPr>
            <w:ins w:id="1489" w:author="Hoan Ng" w:date="2017-03-20T22:18:00Z">
              <w:del w:id="1490" w:author="Trần Công Tiến" w:date="2018-05-28T20:38:00Z">
                <w:r w:rsidRPr="0046749C" w:rsidDel="00C80A79">
                  <w:rPr>
                    <w:rFonts w:ascii="Arial" w:hAnsi="Arial" w:cs="Arial"/>
                    <w:b/>
                    <w:bCs/>
                    <w:noProof/>
                    <w:rPrChange w:id="1491" w:author="Trần Công Tiến" w:date="2018-05-29T10:29:00Z">
                      <w:rPr>
                        <w:b/>
                        <w:bCs/>
                      </w:rPr>
                    </w:rPrChange>
                  </w:rPr>
                  <w:delText> </w:delText>
                </w:r>
              </w:del>
            </w:ins>
          </w:p>
        </w:tc>
      </w:tr>
      <w:tr w:rsidR="005F3BAC" w:rsidRPr="0046749C" w:rsidDel="00C80A79" w14:paraId="41DB5002" w14:textId="0E235539" w:rsidTr="00491339">
        <w:trPr>
          <w:trHeight w:val="300"/>
          <w:jc w:val="center"/>
          <w:ins w:id="1492" w:author="Hoan Ng" w:date="2017-03-20T22:18:00Z"/>
          <w:del w:id="1493" w:author="Trần Công Tiến" w:date="2018-05-28T20:38:00Z"/>
          <w:trPrChange w:id="1494" w:author="Microsoft Office User" w:date="2018-03-27T23:36:00Z">
            <w:trPr>
              <w:trHeight w:val="300"/>
            </w:trPr>
          </w:trPrChange>
        </w:trPr>
        <w:tc>
          <w:tcPr>
            <w:tcW w:w="9350" w:type="dxa"/>
            <w:gridSpan w:val="6"/>
            <w:hideMark/>
            <w:tcPrChange w:id="1495" w:author="Microsoft Office User" w:date="2018-03-27T23:36:00Z">
              <w:tcPr>
                <w:tcW w:w="15320" w:type="dxa"/>
                <w:gridSpan w:val="7"/>
                <w:hideMark/>
              </w:tcPr>
            </w:tcPrChange>
          </w:tcPr>
          <w:p w14:paraId="68989D66" w14:textId="715CBF49" w:rsidR="005F3BAC" w:rsidRPr="0046749C" w:rsidDel="00C80A79" w:rsidRDefault="005F3BAC">
            <w:pPr>
              <w:rPr>
                <w:ins w:id="1496" w:author="Hoan Ng" w:date="2017-03-20T22:18:00Z"/>
                <w:del w:id="1497" w:author="Trần Công Tiến" w:date="2018-05-28T20:38:00Z"/>
                <w:rFonts w:ascii="Arial" w:hAnsi="Arial" w:cs="Arial"/>
                <w:b/>
                <w:bCs/>
                <w:noProof/>
                <w:rPrChange w:id="1498" w:author="Trần Công Tiến" w:date="2018-05-29T10:29:00Z">
                  <w:rPr>
                    <w:ins w:id="1499" w:author="Hoan Ng" w:date="2017-03-20T22:18:00Z"/>
                    <w:del w:id="1500" w:author="Trần Công Tiến" w:date="2018-05-28T20:38:00Z"/>
                    <w:b/>
                    <w:bCs/>
                  </w:rPr>
                </w:rPrChange>
              </w:rPr>
            </w:pPr>
            <w:ins w:id="1501" w:author="Hoan Ng" w:date="2017-03-20T22:18:00Z">
              <w:del w:id="1502" w:author="Trần Công Tiến" w:date="2018-05-28T20:38:00Z">
                <w:r w:rsidRPr="0046749C" w:rsidDel="00C80A79">
                  <w:rPr>
                    <w:rFonts w:ascii="Arial" w:hAnsi="Arial" w:cs="Arial"/>
                    <w:b/>
                    <w:bCs/>
                    <w:noProof/>
                    <w:rPrChange w:id="1503" w:author="Trần Công Tiến" w:date="2018-05-29T10:29:00Z">
                      <w:rPr>
                        <w:b/>
                        <w:bCs/>
                      </w:rPr>
                    </w:rPrChange>
                  </w:rPr>
                  <w:delText>II. LẬP TRÌNH</w:delText>
                </w:r>
              </w:del>
            </w:ins>
          </w:p>
        </w:tc>
      </w:tr>
      <w:tr w:rsidR="005F3BAC" w:rsidRPr="0046749C" w:rsidDel="00C80A79" w14:paraId="44C350E3" w14:textId="67F81EBB" w:rsidTr="00491339">
        <w:trPr>
          <w:trHeight w:val="300"/>
          <w:jc w:val="center"/>
          <w:ins w:id="1504" w:author="Hoan Ng" w:date="2017-03-20T22:18:00Z"/>
          <w:del w:id="1505" w:author="Trần Công Tiến" w:date="2018-05-28T20:38:00Z"/>
          <w:trPrChange w:id="1506" w:author="Microsoft Office User" w:date="2018-03-27T23:36:00Z">
            <w:trPr>
              <w:trHeight w:val="300"/>
            </w:trPr>
          </w:trPrChange>
        </w:trPr>
        <w:tc>
          <w:tcPr>
            <w:tcW w:w="985" w:type="dxa"/>
            <w:hideMark/>
            <w:tcPrChange w:id="1507" w:author="Microsoft Office User" w:date="2018-03-27T23:36:00Z">
              <w:tcPr>
                <w:tcW w:w="8140" w:type="dxa"/>
                <w:gridSpan w:val="2"/>
                <w:hideMark/>
              </w:tcPr>
            </w:tcPrChange>
          </w:tcPr>
          <w:p w14:paraId="15994388" w14:textId="35EB03D0" w:rsidR="005F3BAC" w:rsidRPr="0046749C" w:rsidDel="00C80A79" w:rsidRDefault="005F3BAC">
            <w:pPr>
              <w:rPr>
                <w:ins w:id="1508" w:author="Hoan Ng" w:date="2017-03-20T22:18:00Z"/>
                <w:del w:id="1509" w:author="Trần Công Tiến" w:date="2018-05-28T20:38:00Z"/>
                <w:rFonts w:ascii="Arial" w:hAnsi="Arial" w:cs="Arial"/>
                <w:b/>
                <w:bCs/>
                <w:noProof/>
                <w:rPrChange w:id="1510" w:author="Trần Công Tiến" w:date="2018-05-29T10:29:00Z">
                  <w:rPr>
                    <w:ins w:id="1511" w:author="Hoan Ng" w:date="2017-03-20T22:18:00Z"/>
                    <w:del w:id="1512" w:author="Trần Công Tiến" w:date="2018-05-28T20:38:00Z"/>
                    <w:b/>
                    <w:bCs/>
                  </w:rPr>
                </w:rPrChange>
              </w:rPr>
            </w:pPr>
            <w:ins w:id="1513" w:author="Hoan Ng" w:date="2017-03-20T22:18:00Z">
              <w:del w:id="1514" w:author="Trần Công Tiến" w:date="2018-05-28T20:38:00Z">
                <w:r w:rsidRPr="0046749C" w:rsidDel="00C80A79">
                  <w:rPr>
                    <w:rFonts w:ascii="Arial" w:hAnsi="Arial" w:cs="Arial"/>
                    <w:b/>
                    <w:bCs/>
                    <w:noProof/>
                    <w:rPrChange w:id="1515" w:author="Trần Công Tiến" w:date="2018-05-29T10:29:00Z">
                      <w:rPr>
                        <w:b/>
                        <w:bCs/>
                      </w:rPr>
                    </w:rPrChange>
                  </w:rPr>
                  <w:delText> </w:delText>
                </w:r>
              </w:del>
            </w:ins>
          </w:p>
        </w:tc>
        <w:tc>
          <w:tcPr>
            <w:tcW w:w="4702" w:type="dxa"/>
            <w:hideMark/>
            <w:tcPrChange w:id="1516" w:author="Microsoft Office User" w:date="2018-03-27T23:36:00Z">
              <w:tcPr>
                <w:tcW w:w="3340" w:type="dxa"/>
                <w:hideMark/>
              </w:tcPr>
            </w:tcPrChange>
          </w:tcPr>
          <w:p w14:paraId="33C073FA" w14:textId="5175388D" w:rsidR="005F3BAC" w:rsidRPr="0046749C" w:rsidDel="00C80A79" w:rsidRDefault="005F3BAC" w:rsidP="1A9C02EC">
            <w:pPr>
              <w:spacing w:after="160" w:line="259" w:lineRule="auto"/>
              <w:rPr>
                <w:del w:id="1517" w:author="Trần Công Tiến" w:date="2018-05-28T20:38:00Z"/>
                <w:rFonts w:ascii="Arial" w:hAnsi="Arial" w:cs="Arial"/>
                <w:b/>
                <w:bCs/>
                <w:noProof/>
                <w:rPrChange w:id="1518" w:author="Trần Công Tiến" w:date="2018-05-29T10:29:00Z">
                  <w:rPr>
                    <w:del w:id="1519" w:author="Trần Công Tiến" w:date="2018-05-28T20:38:00Z"/>
                    <w:b/>
                    <w:bCs/>
                  </w:rPr>
                </w:rPrChange>
              </w:rPr>
            </w:pPr>
            <w:ins w:id="1520" w:author="Hoan Ng" w:date="2017-03-20T22:18:00Z">
              <w:del w:id="1521" w:author="Trần Công Tiến" w:date="2018-03-27T00:52:00Z">
                <w:r w:rsidRPr="0046749C" w:rsidDel="1A9C02EC">
                  <w:rPr>
                    <w:rFonts w:ascii="Arial" w:hAnsi="Arial" w:cs="Arial"/>
                    <w:b/>
                    <w:bCs/>
                    <w:noProof/>
                    <w:rPrChange w:id="1522" w:author="Trần Công Tiến" w:date="2018-05-29T10:29:00Z">
                      <w:rPr>
                        <w:b/>
                        <w:bCs/>
                      </w:rPr>
                    </w:rPrChange>
                  </w:rPr>
                  <w:delText>Module 1</w:delText>
                </w:r>
              </w:del>
            </w:ins>
          </w:p>
        </w:tc>
        <w:tc>
          <w:tcPr>
            <w:tcW w:w="1027" w:type="dxa"/>
            <w:hideMark/>
            <w:tcPrChange w:id="1523" w:author="Microsoft Office User" w:date="2018-03-27T23:36:00Z">
              <w:tcPr>
                <w:tcW w:w="960" w:type="dxa"/>
                <w:hideMark/>
              </w:tcPr>
            </w:tcPrChange>
          </w:tcPr>
          <w:p w14:paraId="792E00CE" w14:textId="4CBC13F0" w:rsidR="005F3BAC" w:rsidRPr="0046749C" w:rsidDel="00C80A79" w:rsidRDefault="005F3BAC">
            <w:pPr>
              <w:rPr>
                <w:ins w:id="1524" w:author="Hoan Ng" w:date="2017-03-20T22:18:00Z"/>
                <w:del w:id="1525" w:author="Trần Công Tiến" w:date="2018-05-28T20:38:00Z"/>
                <w:rFonts w:ascii="Arial" w:hAnsi="Arial" w:cs="Arial"/>
                <w:b/>
                <w:bCs/>
                <w:noProof/>
                <w:rPrChange w:id="1526" w:author="Trần Công Tiến" w:date="2018-05-29T10:29:00Z">
                  <w:rPr>
                    <w:ins w:id="1527" w:author="Hoan Ng" w:date="2017-03-20T22:18:00Z"/>
                    <w:del w:id="1528" w:author="Trần Công Tiến" w:date="2018-05-28T20:38:00Z"/>
                    <w:b/>
                    <w:bCs/>
                  </w:rPr>
                </w:rPrChange>
              </w:rPr>
            </w:pPr>
            <w:ins w:id="1529" w:author="Hoan Ng" w:date="2017-03-20T22:18:00Z">
              <w:del w:id="1530" w:author="Trần Công Tiến" w:date="2018-03-27T00:52:00Z">
                <w:r w:rsidRPr="0046749C" w:rsidDel="1A9C02EC">
                  <w:rPr>
                    <w:rFonts w:ascii="Arial" w:hAnsi="Arial" w:cs="Arial"/>
                    <w:b/>
                    <w:bCs/>
                    <w:noProof/>
                    <w:rPrChange w:id="1531" w:author="Trần Công Tiến" w:date="2018-05-29T10:29:00Z">
                      <w:rPr>
                        <w:b/>
                        <w:bCs/>
                      </w:rPr>
                    </w:rPrChange>
                  </w:rPr>
                  <w:delText> </w:delText>
                </w:r>
              </w:del>
            </w:ins>
          </w:p>
        </w:tc>
        <w:tc>
          <w:tcPr>
            <w:tcW w:w="868" w:type="dxa"/>
            <w:hideMark/>
            <w:tcPrChange w:id="1532" w:author="Microsoft Office User" w:date="2018-03-27T23:36:00Z">
              <w:tcPr>
                <w:tcW w:w="960" w:type="dxa"/>
                <w:hideMark/>
              </w:tcPr>
            </w:tcPrChange>
          </w:tcPr>
          <w:p w14:paraId="74E1C782" w14:textId="7F796D9F" w:rsidR="005F3BAC" w:rsidRPr="0046749C" w:rsidDel="00C80A79" w:rsidRDefault="005F3BAC" w:rsidP="3B7D0AD1">
            <w:pPr>
              <w:spacing w:after="160" w:line="259" w:lineRule="auto"/>
              <w:rPr>
                <w:del w:id="1533" w:author="Trần Công Tiến" w:date="2018-05-28T20:38:00Z"/>
                <w:rFonts w:ascii="Arial" w:hAnsi="Arial" w:cs="Arial"/>
                <w:b/>
                <w:bCs/>
                <w:noProof/>
                <w:rPrChange w:id="1534" w:author="Trần Công Tiến" w:date="2018-05-29T10:29:00Z">
                  <w:rPr>
                    <w:del w:id="1535" w:author="Trần Công Tiến" w:date="2018-05-28T20:38:00Z"/>
                    <w:b/>
                    <w:bCs/>
                  </w:rPr>
                </w:rPrChange>
              </w:rPr>
            </w:pPr>
            <w:ins w:id="1536" w:author="Hoan Ng" w:date="2017-03-20T22:18:00Z">
              <w:del w:id="1537" w:author="Trần Công Tiến" w:date="2018-03-27T00:52:00Z">
                <w:r w:rsidRPr="0046749C" w:rsidDel="3B7D0AD1">
                  <w:rPr>
                    <w:rFonts w:ascii="Arial" w:hAnsi="Arial" w:cs="Arial"/>
                    <w:b/>
                    <w:bCs/>
                    <w:noProof/>
                    <w:rPrChange w:id="1538" w:author="Trần Công Tiến" w:date="2018-05-29T10:29:00Z">
                      <w:rPr>
                        <w:b/>
                        <w:bCs/>
                      </w:rPr>
                    </w:rPrChange>
                  </w:rPr>
                  <w:delText> </w:delText>
                </w:r>
              </w:del>
            </w:ins>
          </w:p>
        </w:tc>
        <w:tc>
          <w:tcPr>
            <w:tcW w:w="978" w:type="dxa"/>
            <w:hideMark/>
            <w:tcPrChange w:id="1539" w:author="Microsoft Office User" w:date="2018-03-27T23:36:00Z">
              <w:tcPr>
                <w:tcW w:w="960" w:type="dxa"/>
                <w:hideMark/>
              </w:tcPr>
            </w:tcPrChange>
          </w:tcPr>
          <w:p w14:paraId="14AFBCFE" w14:textId="7A6F9708" w:rsidR="005F3BAC" w:rsidRPr="0046749C" w:rsidDel="00C80A79" w:rsidRDefault="005F3BAC" w:rsidP="3B7D0AD1">
            <w:pPr>
              <w:spacing w:after="160" w:line="259" w:lineRule="auto"/>
              <w:rPr>
                <w:del w:id="1540" w:author="Trần Công Tiến" w:date="2018-05-28T20:38:00Z"/>
                <w:rFonts w:ascii="Arial" w:hAnsi="Arial" w:cs="Arial"/>
                <w:b/>
                <w:bCs/>
                <w:noProof/>
                <w:rPrChange w:id="1541" w:author="Trần Công Tiến" w:date="2018-05-29T10:29:00Z">
                  <w:rPr>
                    <w:del w:id="1542" w:author="Trần Công Tiến" w:date="2018-05-28T20:38:00Z"/>
                    <w:b/>
                    <w:bCs/>
                  </w:rPr>
                </w:rPrChange>
              </w:rPr>
            </w:pPr>
            <w:ins w:id="1543" w:author="Hoan Ng" w:date="2017-03-20T22:18:00Z">
              <w:del w:id="1544" w:author="Trần Công Tiến" w:date="2018-03-27T00:52:00Z">
                <w:r w:rsidRPr="0046749C" w:rsidDel="3B7D0AD1">
                  <w:rPr>
                    <w:rFonts w:ascii="Arial" w:hAnsi="Arial" w:cs="Arial"/>
                    <w:b/>
                    <w:bCs/>
                    <w:noProof/>
                    <w:rPrChange w:id="1545" w:author="Trần Công Tiến" w:date="2018-05-29T10:29:00Z">
                      <w:rPr>
                        <w:b/>
                        <w:bCs/>
                      </w:rPr>
                    </w:rPrChange>
                  </w:rPr>
                  <w:delText> </w:delText>
                </w:r>
              </w:del>
            </w:ins>
          </w:p>
        </w:tc>
        <w:tc>
          <w:tcPr>
            <w:tcW w:w="790" w:type="dxa"/>
            <w:hideMark/>
            <w:tcPrChange w:id="1546" w:author="Microsoft Office User" w:date="2018-03-27T23:36:00Z">
              <w:tcPr>
                <w:tcW w:w="960" w:type="dxa"/>
                <w:hideMark/>
              </w:tcPr>
            </w:tcPrChange>
          </w:tcPr>
          <w:p w14:paraId="34F20C01" w14:textId="3954095E" w:rsidR="005F3BAC" w:rsidRPr="0046749C" w:rsidDel="00C80A79" w:rsidRDefault="005F3BAC">
            <w:pPr>
              <w:rPr>
                <w:ins w:id="1547" w:author="Hoan Ng" w:date="2017-03-20T22:18:00Z"/>
                <w:del w:id="1548" w:author="Trần Công Tiến" w:date="2018-05-28T20:38:00Z"/>
                <w:rFonts w:ascii="Arial" w:hAnsi="Arial" w:cs="Arial"/>
                <w:b/>
                <w:bCs/>
                <w:noProof/>
                <w:rPrChange w:id="1549" w:author="Trần Công Tiến" w:date="2018-05-29T10:29:00Z">
                  <w:rPr>
                    <w:ins w:id="1550" w:author="Hoan Ng" w:date="2017-03-20T22:18:00Z"/>
                    <w:del w:id="1551" w:author="Trần Công Tiến" w:date="2018-05-28T20:38:00Z"/>
                    <w:b/>
                    <w:bCs/>
                  </w:rPr>
                </w:rPrChange>
              </w:rPr>
            </w:pPr>
            <w:ins w:id="1552" w:author="Hoan Ng" w:date="2017-03-20T22:18:00Z">
              <w:del w:id="1553" w:author="Trần Công Tiến" w:date="2018-05-28T20:38:00Z">
                <w:r w:rsidRPr="0046749C" w:rsidDel="00C80A79">
                  <w:rPr>
                    <w:rFonts w:ascii="Arial" w:hAnsi="Arial" w:cs="Arial"/>
                    <w:b/>
                    <w:bCs/>
                    <w:noProof/>
                    <w:rPrChange w:id="1554" w:author="Trần Công Tiến" w:date="2018-05-29T10:29:00Z">
                      <w:rPr>
                        <w:b/>
                        <w:bCs/>
                      </w:rPr>
                    </w:rPrChange>
                  </w:rPr>
                  <w:delText> </w:delText>
                </w:r>
              </w:del>
            </w:ins>
          </w:p>
        </w:tc>
      </w:tr>
      <w:tr w:rsidR="005F3BAC" w:rsidRPr="0046749C" w:rsidDel="00C80A79" w14:paraId="6F2EAA27" w14:textId="3B7CBFB1" w:rsidTr="00491339">
        <w:trPr>
          <w:trHeight w:val="300"/>
          <w:jc w:val="center"/>
          <w:ins w:id="1555" w:author="Hoan Ng" w:date="2017-03-20T22:18:00Z"/>
          <w:del w:id="1556" w:author="Trần Công Tiến" w:date="2018-05-28T20:38:00Z"/>
          <w:trPrChange w:id="1557" w:author="Microsoft Office User" w:date="2018-03-27T23:36:00Z">
            <w:trPr>
              <w:trHeight w:val="300"/>
            </w:trPr>
          </w:trPrChange>
        </w:trPr>
        <w:tc>
          <w:tcPr>
            <w:tcW w:w="985" w:type="dxa"/>
            <w:hideMark/>
            <w:tcPrChange w:id="1558" w:author="Microsoft Office User" w:date="2018-03-27T23:36:00Z">
              <w:tcPr>
                <w:tcW w:w="8140" w:type="dxa"/>
                <w:gridSpan w:val="2"/>
                <w:hideMark/>
              </w:tcPr>
            </w:tcPrChange>
          </w:tcPr>
          <w:p w14:paraId="1402FC18" w14:textId="40E716FE" w:rsidR="005F3BAC" w:rsidRPr="0046749C" w:rsidDel="00C80A79" w:rsidRDefault="005F3BAC">
            <w:pPr>
              <w:rPr>
                <w:ins w:id="1559" w:author="Hoan Ng" w:date="2017-03-20T22:18:00Z"/>
                <w:del w:id="1560" w:author="Trần Công Tiến" w:date="2018-05-28T20:38:00Z"/>
                <w:rFonts w:ascii="Arial" w:hAnsi="Arial" w:cs="Arial"/>
                <w:b/>
                <w:bCs/>
                <w:noProof/>
                <w:rPrChange w:id="1561" w:author="Trần Công Tiến" w:date="2018-05-29T10:29:00Z">
                  <w:rPr>
                    <w:ins w:id="1562" w:author="Hoan Ng" w:date="2017-03-20T22:18:00Z"/>
                    <w:del w:id="1563" w:author="Trần Công Tiến" w:date="2018-05-28T20:38:00Z"/>
                    <w:b/>
                    <w:bCs/>
                  </w:rPr>
                </w:rPrChange>
              </w:rPr>
            </w:pPr>
            <w:ins w:id="1564" w:author="Hoan Ng" w:date="2017-03-20T22:18:00Z">
              <w:del w:id="1565" w:author="Trần Công Tiến" w:date="2018-05-28T20:38:00Z">
                <w:r w:rsidRPr="0046749C" w:rsidDel="00C80A79">
                  <w:rPr>
                    <w:rFonts w:ascii="Arial" w:hAnsi="Arial" w:cs="Arial"/>
                    <w:b/>
                    <w:bCs/>
                    <w:noProof/>
                    <w:rPrChange w:id="1566" w:author="Trần Công Tiến" w:date="2018-05-29T10:29:00Z">
                      <w:rPr>
                        <w:b/>
                        <w:bCs/>
                      </w:rPr>
                    </w:rPrChange>
                  </w:rPr>
                  <w:delText> </w:delText>
                </w:r>
              </w:del>
            </w:ins>
          </w:p>
        </w:tc>
        <w:tc>
          <w:tcPr>
            <w:tcW w:w="4702" w:type="dxa"/>
            <w:hideMark/>
            <w:tcPrChange w:id="1567" w:author="Microsoft Office User" w:date="2018-03-27T23:36:00Z">
              <w:tcPr>
                <w:tcW w:w="3340" w:type="dxa"/>
                <w:hideMark/>
              </w:tcPr>
            </w:tcPrChange>
          </w:tcPr>
          <w:p w14:paraId="518DE036" w14:textId="04CF7FA9" w:rsidR="005F3BAC" w:rsidRPr="0046749C" w:rsidDel="00C80A79" w:rsidRDefault="005F3BAC" w:rsidP="3B7D0AD1">
            <w:pPr>
              <w:spacing w:after="160" w:line="259" w:lineRule="auto"/>
              <w:rPr>
                <w:del w:id="1568" w:author="Trần Công Tiến" w:date="2018-05-28T20:38:00Z"/>
                <w:rFonts w:ascii="Arial" w:hAnsi="Arial" w:cs="Arial"/>
                <w:b/>
                <w:bCs/>
                <w:noProof/>
                <w:rPrChange w:id="1569" w:author="Trần Công Tiến" w:date="2018-05-29T10:29:00Z">
                  <w:rPr>
                    <w:del w:id="1570" w:author="Trần Công Tiến" w:date="2018-05-28T20:38:00Z"/>
                    <w:b/>
                    <w:bCs/>
                  </w:rPr>
                </w:rPrChange>
              </w:rPr>
            </w:pPr>
            <w:ins w:id="1571" w:author="Hoan Ng" w:date="2017-03-20T22:18:00Z">
              <w:del w:id="1572" w:author="Trần Công Tiến" w:date="2018-03-27T00:52:00Z">
                <w:r w:rsidRPr="0046749C" w:rsidDel="3B7D0AD1">
                  <w:rPr>
                    <w:rFonts w:ascii="Arial" w:hAnsi="Arial" w:cs="Arial"/>
                    <w:b/>
                    <w:bCs/>
                    <w:noProof/>
                    <w:rPrChange w:id="1573" w:author="Trần Công Tiến" w:date="2018-05-29T10:29:00Z">
                      <w:rPr>
                        <w:b/>
                        <w:bCs/>
                      </w:rPr>
                    </w:rPrChange>
                  </w:rPr>
                  <w:delText>Module 2</w:delText>
                </w:r>
              </w:del>
            </w:ins>
          </w:p>
        </w:tc>
        <w:tc>
          <w:tcPr>
            <w:tcW w:w="1027" w:type="dxa"/>
            <w:hideMark/>
            <w:tcPrChange w:id="1574" w:author="Microsoft Office User" w:date="2018-03-27T23:36:00Z">
              <w:tcPr>
                <w:tcW w:w="960" w:type="dxa"/>
                <w:hideMark/>
              </w:tcPr>
            </w:tcPrChange>
          </w:tcPr>
          <w:p w14:paraId="4ADF59FF" w14:textId="568196D2" w:rsidR="005F3BAC" w:rsidRPr="0046749C" w:rsidDel="00C80A79" w:rsidRDefault="005F3BAC" w:rsidP="3B7D0AD1">
            <w:pPr>
              <w:spacing w:after="160" w:line="259" w:lineRule="auto"/>
              <w:rPr>
                <w:del w:id="1575" w:author="Trần Công Tiến" w:date="2018-05-28T20:38:00Z"/>
                <w:rFonts w:ascii="Arial" w:hAnsi="Arial" w:cs="Arial"/>
                <w:b/>
                <w:bCs/>
                <w:noProof/>
                <w:rPrChange w:id="1576" w:author="Trần Công Tiến" w:date="2018-05-29T10:29:00Z">
                  <w:rPr>
                    <w:del w:id="1577" w:author="Trần Công Tiến" w:date="2018-05-28T20:38:00Z"/>
                    <w:b/>
                    <w:bCs/>
                  </w:rPr>
                </w:rPrChange>
              </w:rPr>
            </w:pPr>
            <w:ins w:id="1578" w:author="Hoan Ng" w:date="2017-03-20T22:18:00Z">
              <w:del w:id="1579" w:author="Trần Công Tiến" w:date="2018-03-27T00:52:00Z">
                <w:r w:rsidRPr="0046749C" w:rsidDel="3B7D0AD1">
                  <w:rPr>
                    <w:rFonts w:ascii="Arial" w:hAnsi="Arial" w:cs="Arial"/>
                    <w:b/>
                    <w:bCs/>
                    <w:noProof/>
                    <w:rPrChange w:id="1580" w:author="Trần Công Tiến" w:date="2018-05-29T10:29:00Z">
                      <w:rPr>
                        <w:b/>
                        <w:bCs/>
                      </w:rPr>
                    </w:rPrChange>
                  </w:rPr>
                  <w:delText> </w:delText>
                </w:r>
              </w:del>
            </w:ins>
          </w:p>
        </w:tc>
        <w:tc>
          <w:tcPr>
            <w:tcW w:w="868" w:type="dxa"/>
            <w:hideMark/>
            <w:tcPrChange w:id="1581" w:author="Microsoft Office User" w:date="2018-03-27T23:36:00Z">
              <w:tcPr>
                <w:tcW w:w="960" w:type="dxa"/>
                <w:hideMark/>
              </w:tcPr>
            </w:tcPrChange>
          </w:tcPr>
          <w:p w14:paraId="758C786E" w14:textId="0FA095FE" w:rsidR="005F3BAC" w:rsidRPr="0046749C" w:rsidDel="00C80A79" w:rsidRDefault="005F3BAC" w:rsidP="3B7D0AD1">
            <w:pPr>
              <w:spacing w:after="160" w:line="259" w:lineRule="auto"/>
              <w:rPr>
                <w:del w:id="1582" w:author="Trần Công Tiến" w:date="2018-05-28T20:38:00Z"/>
                <w:rFonts w:ascii="Arial" w:hAnsi="Arial" w:cs="Arial"/>
                <w:b/>
                <w:bCs/>
                <w:noProof/>
                <w:rPrChange w:id="1583" w:author="Trần Công Tiến" w:date="2018-05-29T10:29:00Z">
                  <w:rPr>
                    <w:del w:id="1584" w:author="Trần Công Tiến" w:date="2018-05-28T20:38:00Z"/>
                    <w:b/>
                    <w:bCs/>
                  </w:rPr>
                </w:rPrChange>
              </w:rPr>
            </w:pPr>
            <w:ins w:id="1585" w:author="Hoan Ng" w:date="2017-03-20T22:18:00Z">
              <w:del w:id="1586" w:author="Trần Công Tiến" w:date="2018-03-27T00:52:00Z">
                <w:r w:rsidRPr="0046749C" w:rsidDel="3B7D0AD1">
                  <w:rPr>
                    <w:rFonts w:ascii="Arial" w:hAnsi="Arial" w:cs="Arial"/>
                    <w:b/>
                    <w:bCs/>
                    <w:noProof/>
                    <w:rPrChange w:id="1587" w:author="Trần Công Tiến" w:date="2018-05-29T10:29:00Z">
                      <w:rPr>
                        <w:b/>
                        <w:bCs/>
                      </w:rPr>
                    </w:rPrChange>
                  </w:rPr>
                  <w:delText> </w:delText>
                </w:r>
              </w:del>
            </w:ins>
          </w:p>
        </w:tc>
        <w:tc>
          <w:tcPr>
            <w:tcW w:w="978" w:type="dxa"/>
            <w:hideMark/>
            <w:tcPrChange w:id="1588" w:author="Microsoft Office User" w:date="2018-03-27T23:36:00Z">
              <w:tcPr>
                <w:tcW w:w="960" w:type="dxa"/>
                <w:hideMark/>
              </w:tcPr>
            </w:tcPrChange>
          </w:tcPr>
          <w:p w14:paraId="28F50A46" w14:textId="032F7099" w:rsidR="005F3BAC" w:rsidRPr="0046749C" w:rsidDel="00C80A79" w:rsidRDefault="005F3BAC" w:rsidP="3B7D0AD1">
            <w:pPr>
              <w:spacing w:after="160" w:line="259" w:lineRule="auto"/>
              <w:rPr>
                <w:del w:id="1589" w:author="Trần Công Tiến" w:date="2018-05-28T20:38:00Z"/>
                <w:rFonts w:ascii="Arial" w:hAnsi="Arial" w:cs="Arial"/>
                <w:b/>
                <w:bCs/>
                <w:noProof/>
                <w:rPrChange w:id="1590" w:author="Trần Công Tiến" w:date="2018-05-29T10:29:00Z">
                  <w:rPr>
                    <w:del w:id="1591" w:author="Trần Công Tiến" w:date="2018-05-28T20:38:00Z"/>
                    <w:b/>
                    <w:bCs/>
                  </w:rPr>
                </w:rPrChange>
              </w:rPr>
            </w:pPr>
            <w:ins w:id="1592" w:author="Hoan Ng" w:date="2017-03-20T22:18:00Z">
              <w:del w:id="1593" w:author="Trần Công Tiến" w:date="2018-03-27T00:52:00Z">
                <w:r w:rsidRPr="0046749C" w:rsidDel="3B7D0AD1">
                  <w:rPr>
                    <w:rFonts w:ascii="Arial" w:hAnsi="Arial" w:cs="Arial"/>
                    <w:b/>
                    <w:bCs/>
                    <w:noProof/>
                    <w:rPrChange w:id="1594" w:author="Trần Công Tiến" w:date="2018-05-29T10:29:00Z">
                      <w:rPr>
                        <w:b/>
                        <w:bCs/>
                      </w:rPr>
                    </w:rPrChange>
                  </w:rPr>
                  <w:delText> </w:delText>
                </w:r>
              </w:del>
            </w:ins>
          </w:p>
        </w:tc>
        <w:tc>
          <w:tcPr>
            <w:tcW w:w="790" w:type="dxa"/>
            <w:hideMark/>
            <w:tcPrChange w:id="1595" w:author="Microsoft Office User" w:date="2018-03-27T23:36:00Z">
              <w:tcPr>
                <w:tcW w:w="960" w:type="dxa"/>
                <w:hideMark/>
              </w:tcPr>
            </w:tcPrChange>
          </w:tcPr>
          <w:p w14:paraId="5B97F213" w14:textId="58792B3E" w:rsidR="005F3BAC" w:rsidRPr="0046749C" w:rsidDel="00C80A79" w:rsidRDefault="005F3BAC">
            <w:pPr>
              <w:rPr>
                <w:ins w:id="1596" w:author="Hoan Ng" w:date="2017-03-20T22:18:00Z"/>
                <w:del w:id="1597" w:author="Trần Công Tiến" w:date="2018-05-28T20:38:00Z"/>
                <w:rFonts w:ascii="Arial" w:hAnsi="Arial" w:cs="Arial"/>
                <w:b/>
                <w:bCs/>
                <w:noProof/>
                <w:rPrChange w:id="1598" w:author="Trần Công Tiến" w:date="2018-05-29T10:29:00Z">
                  <w:rPr>
                    <w:ins w:id="1599" w:author="Hoan Ng" w:date="2017-03-20T22:18:00Z"/>
                    <w:del w:id="1600" w:author="Trần Công Tiến" w:date="2018-05-28T20:38:00Z"/>
                    <w:b/>
                    <w:bCs/>
                  </w:rPr>
                </w:rPrChange>
              </w:rPr>
            </w:pPr>
            <w:ins w:id="1601" w:author="Hoan Ng" w:date="2017-03-20T22:18:00Z">
              <w:del w:id="1602" w:author="Trần Công Tiến" w:date="2018-05-28T20:38:00Z">
                <w:r w:rsidRPr="0046749C" w:rsidDel="00C80A79">
                  <w:rPr>
                    <w:rFonts w:ascii="Arial" w:hAnsi="Arial" w:cs="Arial"/>
                    <w:b/>
                    <w:bCs/>
                    <w:noProof/>
                    <w:rPrChange w:id="1603" w:author="Trần Công Tiến" w:date="2018-05-29T10:29:00Z">
                      <w:rPr>
                        <w:b/>
                        <w:bCs/>
                      </w:rPr>
                    </w:rPrChange>
                  </w:rPr>
                  <w:delText> </w:delText>
                </w:r>
              </w:del>
            </w:ins>
          </w:p>
        </w:tc>
      </w:tr>
      <w:tr w:rsidR="005F3BAC" w:rsidRPr="0046749C" w:rsidDel="00C80A79" w14:paraId="73218E5F" w14:textId="32714040" w:rsidTr="00491339">
        <w:trPr>
          <w:trHeight w:val="300"/>
          <w:jc w:val="center"/>
          <w:ins w:id="1604" w:author="Hoan Ng" w:date="2017-03-20T22:18:00Z"/>
          <w:del w:id="1605" w:author="Trần Công Tiến" w:date="2018-05-28T20:38:00Z"/>
          <w:trPrChange w:id="1606" w:author="Microsoft Office User" w:date="2018-03-27T23:36:00Z">
            <w:trPr>
              <w:trHeight w:val="300"/>
            </w:trPr>
          </w:trPrChange>
        </w:trPr>
        <w:tc>
          <w:tcPr>
            <w:tcW w:w="985" w:type="dxa"/>
            <w:hideMark/>
            <w:tcPrChange w:id="1607" w:author="Microsoft Office User" w:date="2018-03-27T23:36:00Z">
              <w:tcPr>
                <w:tcW w:w="8140" w:type="dxa"/>
                <w:gridSpan w:val="2"/>
                <w:hideMark/>
              </w:tcPr>
            </w:tcPrChange>
          </w:tcPr>
          <w:p w14:paraId="6C427F8B" w14:textId="1EEE5541" w:rsidR="005F3BAC" w:rsidRPr="0046749C" w:rsidDel="00C80A79" w:rsidRDefault="005F3BAC">
            <w:pPr>
              <w:rPr>
                <w:ins w:id="1608" w:author="Hoan Ng" w:date="2017-03-20T22:18:00Z"/>
                <w:del w:id="1609" w:author="Trần Công Tiến" w:date="2018-05-28T20:38:00Z"/>
                <w:rFonts w:ascii="Arial" w:hAnsi="Arial" w:cs="Arial"/>
                <w:b/>
                <w:bCs/>
                <w:noProof/>
                <w:rPrChange w:id="1610" w:author="Trần Công Tiến" w:date="2018-05-29T10:29:00Z">
                  <w:rPr>
                    <w:ins w:id="1611" w:author="Hoan Ng" w:date="2017-03-20T22:18:00Z"/>
                    <w:del w:id="1612" w:author="Trần Công Tiến" w:date="2018-05-28T20:38:00Z"/>
                    <w:b/>
                    <w:bCs/>
                  </w:rPr>
                </w:rPrChange>
              </w:rPr>
            </w:pPr>
            <w:ins w:id="1613" w:author="Hoan Ng" w:date="2017-03-20T22:18:00Z">
              <w:del w:id="1614" w:author="Trần Công Tiến" w:date="2018-05-28T20:38:00Z">
                <w:r w:rsidRPr="0046749C" w:rsidDel="00C80A79">
                  <w:rPr>
                    <w:rFonts w:ascii="Arial" w:hAnsi="Arial" w:cs="Arial"/>
                    <w:b/>
                    <w:bCs/>
                    <w:noProof/>
                    <w:rPrChange w:id="1615" w:author="Trần Công Tiến" w:date="2018-05-29T10:29:00Z">
                      <w:rPr>
                        <w:b/>
                        <w:bCs/>
                      </w:rPr>
                    </w:rPrChange>
                  </w:rPr>
                  <w:delText> </w:delText>
                </w:r>
              </w:del>
            </w:ins>
          </w:p>
        </w:tc>
        <w:tc>
          <w:tcPr>
            <w:tcW w:w="4702" w:type="dxa"/>
            <w:hideMark/>
            <w:tcPrChange w:id="1616" w:author="Microsoft Office User" w:date="2018-03-27T23:36:00Z">
              <w:tcPr>
                <w:tcW w:w="3340" w:type="dxa"/>
                <w:hideMark/>
              </w:tcPr>
            </w:tcPrChange>
          </w:tcPr>
          <w:p w14:paraId="4E23EE8E" w14:textId="7120FF8A" w:rsidR="005F3BAC" w:rsidRPr="0046749C" w:rsidDel="00C80A79" w:rsidRDefault="005F3BAC" w:rsidP="3B7D0AD1">
            <w:pPr>
              <w:spacing w:after="160" w:line="259" w:lineRule="auto"/>
              <w:rPr>
                <w:del w:id="1617" w:author="Trần Công Tiến" w:date="2018-05-28T20:38:00Z"/>
                <w:rFonts w:ascii="Arial" w:hAnsi="Arial" w:cs="Arial"/>
                <w:b/>
                <w:bCs/>
                <w:noProof/>
                <w:rPrChange w:id="1618" w:author="Trần Công Tiến" w:date="2018-05-29T10:29:00Z">
                  <w:rPr>
                    <w:del w:id="1619" w:author="Trần Công Tiến" w:date="2018-05-28T20:38:00Z"/>
                    <w:b/>
                    <w:bCs/>
                  </w:rPr>
                </w:rPrChange>
              </w:rPr>
            </w:pPr>
            <w:ins w:id="1620" w:author="Hoan Ng" w:date="2017-03-20T22:18:00Z">
              <w:del w:id="1621" w:author="Trần Công Tiến" w:date="2018-03-27T00:52:00Z">
                <w:r w:rsidRPr="0046749C" w:rsidDel="3B7D0AD1">
                  <w:rPr>
                    <w:rFonts w:ascii="Arial" w:hAnsi="Arial" w:cs="Arial"/>
                    <w:b/>
                    <w:bCs/>
                    <w:noProof/>
                    <w:rPrChange w:id="1622" w:author="Trần Công Tiến" w:date="2018-05-29T10:29:00Z">
                      <w:rPr>
                        <w:b/>
                        <w:bCs/>
                      </w:rPr>
                    </w:rPrChange>
                  </w:rPr>
                  <w:delText>Module 3</w:delText>
                </w:r>
              </w:del>
            </w:ins>
          </w:p>
        </w:tc>
        <w:tc>
          <w:tcPr>
            <w:tcW w:w="1027" w:type="dxa"/>
            <w:hideMark/>
            <w:tcPrChange w:id="1623" w:author="Microsoft Office User" w:date="2018-03-27T23:36:00Z">
              <w:tcPr>
                <w:tcW w:w="960" w:type="dxa"/>
                <w:hideMark/>
              </w:tcPr>
            </w:tcPrChange>
          </w:tcPr>
          <w:p w14:paraId="5383AF8D" w14:textId="6615E4D5" w:rsidR="005F3BAC" w:rsidRPr="0046749C" w:rsidDel="00C80A79" w:rsidRDefault="005F3BAC" w:rsidP="3B7D0AD1">
            <w:pPr>
              <w:spacing w:after="160" w:line="259" w:lineRule="auto"/>
              <w:rPr>
                <w:del w:id="1624" w:author="Trần Công Tiến" w:date="2018-05-28T20:38:00Z"/>
                <w:rFonts w:ascii="Arial" w:hAnsi="Arial" w:cs="Arial"/>
                <w:b/>
                <w:bCs/>
                <w:noProof/>
                <w:rPrChange w:id="1625" w:author="Trần Công Tiến" w:date="2018-05-29T10:29:00Z">
                  <w:rPr>
                    <w:del w:id="1626" w:author="Trần Công Tiến" w:date="2018-05-28T20:38:00Z"/>
                    <w:b/>
                    <w:bCs/>
                  </w:rPr>
                </w:rPrChange>
              </w:rPr>
            </w:pPr>
            <w:ins w:id="1627" w:author="Hoan Ng" w:date="2017-03-20T22:18:00Z">
              <w:del w:id="1628" w:author="Trần Công Tiến" w:date="2018-03-27T00:52:00Z">
                <w:r w:rsidRPr="0046749C" w:rsidDel="3B7D0AD1">
                  <w:rPr>
                    <w:rFonts w:ascii="Arial" w:hAnsi="Arial" w:cs="Arial"/>
                    <w:b/>
                    <w:bCs/>
                    <w:noProof/>
                    <w:rPrChange w:id="1629" w:author="Trần Công Tiến" w:date="2018-05-29T10:29:00Z">
                      <w:rPr>
                        <w:b/>
                        <w:bCs/>
                      </w:rPr>
                    </w:rPrChange>
                  </w:rPr>
                  <w:delText> </w:delText>
                </w:r>
              </w:del>
            </w:ins>
          </w:p>
        </w:tc>
        <w:tc>
          <w:tcPr>
            <w:tcW w:w="868" w:type="dxa"/>
            <w:hideMark/>
            <w:tcPrChange w:id="1630" w:author="Microsoft Office User" w:date="2018-03-27T23:36:00Z">
              <w:tcPr>
                <w:tcW w:w="960" w:type="dxa"/>
                <w:hideMark/>
              </w:tcPr>
            </w:tcPrChange>
          </w:tcPr>
          <w:p w14:paraId="7DF298A0" w14:textId="0F2B87B7" w:rsidR="005F3BAC" w:rsidRPr="0046749C" w:rsidDel="00C80A79" w:rsidRDefault="005F3BAC" w:rsidP="3B7D0AD1">
            <w:pPr>
              <w:spacing w:after="160" w:line="259" w:lineRule="auto"/>
              <w:rPr>
                <w:del w:id="1631" w:author="Trần Công Tiến" w:date="2018-05-28T20:38:00Z"/>
                <w:rFonts w:ascii="Arial" w:hAnsi="Arial" w:cs="Arial"/>
                <w:b/>
                <w:bCs/>
                <w:noProof/>
                <w:rPrChange w:id="1632" w:author="Trần Công Tiến" w:date="2018-05-29T10:29:00Z">
                  <w:rPr>
                    <w:del w:id="1633" w:author="Trần Công Tiến" w:date="2018-05-28T20:38:00Z"/>
                    <w:b/>
                    <w:bCs/>
                  </w:rPr>
                </w:rPrChange>
              </w:rPr>
            </w:pPr>
            <w:ins w:id="1634" w:author="Hoan Ng" w:date="2017-03-20T22:18:00Z">
              <w:del w:id="1635" w:author="Trần Công Tiến" w:date="2018-03-27T00:52:00Z">
                <w:r w:rsidRPr="0046749C" w:rsidDel="3B7D0AD1">
                  <w:rPr>
                    <w:rFonts w:ascii="Arial" w:hAnsi="Arial" w:cs="Arial"/>
                    <w:b/>
                    <w:bCs/>
                    <w:noProof/>
                    <w:rPrChange w:id="1636" w:author="Trần Công Tiến" w:date="2018-05-29T10:29:00Z">
                      <w:rPr>
                        <w:b/>
                        <w:bCs/>
                      </w:rPr>
                    </w:rPrChange>
                  </w:rPr>
                  <w:delText> </w:delText>
                </w:r>
              </w:del>
            </w:ins>
          </w:p>
        </w:tc>
        <w:tc>
          <w:tcPr>
            <w:tcW w:w="978" w:type="dxa"/>
            <w:hideMark/>
            <w:tcPrChange w:id="1637" w:author="Microsoft Office User" w:date="2018-03-27T23:36:00Z">
              <w:tcPr>
                <w:tcW w:w="960" w:type="dxa"/>
                <w:hideMark/>
              </w:tcPr>
            </w:tcPrChange>
          </w:tcPr>
          <w:p w14:paraId="5ED61B3F" w14:textId="304860EC" w:rsidR="005F3BAC" w:rsidRPr="0046749C" w:rsidDel="00C80A79" w:rsidRDefault="005F3BAC" w:rsidP="3B7D0AD1">
            <w:pPr>
              <w:spacing w:after="160" w:line="259" w:lineRule="auto"/>
              <w:rPr>
                <w:del w:id="1638" w:author="Trần Công Tiến" w:date="2018-05-28T20:38:00Z"/>
                <w:rFonts w:ascii="Arial" w:hAnsi="Arial" w:cs="Arial"/>
                <w:b/>
                <w:bCs/>
                <w:noProof/>
                <w:rPrChange w:id="1639" w:author="Trần Công Tiến" w:date="2018-05-29T10:29:00Z">
                  <w:rPr>
                    <w:del w:id="1640" w:author="Trần Công Tiến" w:date="2018-05-28T20:38:00Z"/>
                    <w:b/>
                    <w:bCs/>
                  </w:rPr>
                </w:rPrChange>
              </w:rPr>
            </w:pPr>
            <w:ins w:id="1641" w:author="Hoan Ng" w:date="2017-03-20T22:18:00Z">
              <w:del w:id="1642" w:author="Trần Công Tiến" w:date="2018-03-27T00:52:00Z">
                <w:r w:rsidRPr="0046749C" w:rsidDel="3B7D0AD1">
                  <w:rPr>
                    <w:rFonts w:ascii="Arial" w:hAnsi="Arial" w:cs="Arial"/>
                    <w:b/>
                    <w:bCs/>
                    <w:noProof/>
                    <w:rPrChange w:id="1643" w:author="Trần Công Tiến" w:date="2018-05-29T10:29:00Z">
                      <w:rPr>
                        <w:b/>
                        <w:bCs/>
                      </w:rPr>
                    </w:rPrChange>
                  </w:rPr>
                  <w:delText> </w:delText>
                </w:r>
              </w:del>
            </w:ins>
          </w:p>
        </w:tc>
        <w:tc>
          <w:tcPr>
            <w:tcW w:w="790" w:type="dxa"/>
            <w:hideMark/>
            <w:tcPrChange w:id="1644" w:author="Microsoft Office User" w:date="2018-03-27T23:36:00Z">
              <w:tcPr>
                <w:tcW w:w="960" w:type="dxa"/>
                <w:hideMark/>
              </w:tcPr>
            </w:tcPrChange>
          </w:tcPr>
          <w:p w14:paraId="56E03A18" w14:textId="18709783" w:rsidR="005F3BAC" w:rsidRPr="0046749C" w:rsidDel="00C80A79" w:rsidRDefault="005F3BAC">
            <w:pPr>
              <w:rPr>
                <w:ins w:id="1645" w:author="Hoan Ng" w:date="2017-03-20T22:18:00Z"/>
                <w:del w:id="1646" w:author="Trần Công Tiến" w:date="2018-05-28T20:38:00Z"/>
                <w:rFonts w:ascii="Arial" w:hAnsi="Arial" w:cs="Arial"/>
                <w:b/>
                <w:bCs/>
                <w:noProof/>
                <w:rPrChange w:id="1647" w:author="Trần Công Tiến" w:date="2018-05-29T10:29:00Z">
                  <w:rPr>
                    <w:ins w:id="1648" w:author="Hoan Ng" w:date="2017-03-20T22:18:00Z"/>
                    <w:del w:id="1649" w:author="Trần Công Tiến" w:date="2018-05-28T20:38:00Z"/>
                    <w:b/>
                    <w:bCs/>
                  </w:rPr>
                </w:rPrChange>
              </w:rPr>
            </w:pPr>
            <w:ins w:id="1650" w:author="Hoan Ng" w:date="2017-03-20T22:18:00Z">
              <w:del w:id="1651" w:author="Trần Công Tiến" w:date="2018-05-28T20:38:00Z">
                <w:r w:rsidRPr="0046749C" w:rsidDel="00C80A79">
                  <w:rPr>
                    <w:rFonts w:ascii="Arial" w:hAnsi="Arial" w:cs="Arial"/>
                    <w:b/>
                    <w:bCs/>
                    <w:noProof/>
                    <w:rPrChange w:id="1652" w:author="Trần Công Tiến" w:date="2018-05-29T10:29:00Z">
                      <w:rPr>
                        <w:b/>
                        <w:bCs/>
                      </w:rPr>
                    </w:rPrChange>
                  </w:rPr>
                  <w:delText> </w:delText>
                </w:r>
              </w:del>
            </w:ins>
          </w:p>
        </w:tc>
      </w:tr>
      <w:tr w:rsidR="005F3BAC" w:rsidRPr="0046749C" w:rsidDel="00C80A79" w14:paraId="71CA57DB" w14:textId="6C3D6256" w:rsidTr="00491339">
        <w:trPr>
          <w:trHeight w:val="300"/>
          <w:jc w:val="center"/>
          <w:ins w:id="1653" w:author="Hoan Ng" w:date="2017-03-20T22:18:00Z"/>
          <w:del w:id="1654" w:author="Trần Công Tiến" w:date="2018-05-28T20:38:00Z"/>
          <w:trPrChange w:id="1655" w:author="Microsoft Office User" w:date="2018-03-27T23:36:00Z">
            <w:trPr>
              <w:trHeight w:val="300"/>
            </w:trPr>
          </w:trPrChange>
        </w:trPr>
        <w:tc>
          <w:tcPr>
            <w:tcW w:w="985" w:type="dxa"/>
            <w:hideMark/>
            <w:tcPrChange w:id="1656" w:author="Microsoft Office User" w:date="2018-03-27T23:36:00Z">
              <w:tcPr>
                <w:tcW w:w="8140" w:type="dxa"/>
                <w:gridSpan w:val="2"/>
                <w:hideMark/>
              </w:tcPr>
            </w:tcPrChange>
          </w:tcPr>
          <w:p w14:paraId="695FC2AD" w14:textId="3E482F9B" w:rsidR="005F3BAC" w:rsidRPr="0046749C" w:rsidDel="00C80A79" w:rsidRDefault="005F3BAC">
            <w:pPr>
              <w:rPr>
                <w:ins w:id="1657" w:author="Hoan Ng" w:date="2017-03-20T22:18:00Z"/>
                <w:del w:id="1658" w:author="Trần Công Tiến" w:date="2018-05-28T20:38:00Z"/>
                <w:rFonts w:ascii="Arial" w:hAnsi="Arial" w:cs="Arial"/>
                <w:b/>
                <w:bCs/>
                <w:noProof/>
                <w:rPrChange w:id="1659" w:author="Trần Công Tiến" w:date="2018-05-29T10:29:00Z">
                  <w:rPr>
                    <w:ins w:id="1660" w:author="Hoan Ng" w:date="2017-03-20T22:18:00Z"/>
                    <w:del w:id="1661" w:author="Trần Công Tiến" w:date="2018-05-28T20:38:00Z"/>
                    <w:b/>
                    <w:bCs/>
                  </w:rPr>
                </w:rPrChange>
              </w:rPr>
            </w:pPr>
            <w:ins w:id="1662" w:author="Hoan Ng" w:date="2017-03-20T22:18:00Z">
              <w:del w:id="1663" w:author="Trần Công Tiến" w:date="2018-05-28T20:38:00Z">
                <w:r w:rsidRPr="0046749C" w:rsidDel="00C80A79">
                  <w:rPr>
                    <w:rFonts w:ascii="Arial" w:hAnsi="Arial" w:cs="Arial"/>
                    <w:b/>
                    <w:bCs/>
                    <w:noProof/>
                    <w:rPrChange w:id="1664" w:author="Trần Công Tiến" w:date="2018-05-29T10:29:00Z">
                      <w:rPr>
                        <w:b/>
                        <w:bCs/>
                      </w:rPr>
                    </w:rPrChange>
                  </w:rPr>
                  <w:delText> </w:delText>
                </w:r>
              </w:del>
            </w:ins>
          </w:p>
        </w:tc>
        <w:tc>
          <w:tcPr>
            <w:tcW w:w="4702" w:type="dxa"/>
            <w:hideMark/>
            <w:tcPrChange w:id="1665" w:author="Microsoft Office User" w:date="2018-03-27T23:36:00Z">
              <w:tcPr>
                <w:tcW w:w="3340" w:type="dxa"/>
                <w:hideMark/>
              </w:tcPr>
            </w:tcPrChange>
          </w:tcPr>
          <w:p w14:paraId="19BC63E8" w14:textId="13691B48" w:rsidR="005F3BAC" w:rsidRPr="0046749C" w:rsidDel="00C80A79" w:rsidRDefault="005F3BAC" w:rsidP="40B0164E">
            <w:pPr>
              <w:spacing w:after="160" w:line="259" w:lineRule="auto"/>
              <w:rPr>
                <w:del w:id="1666" w:author="Trần Công Tiến" w:date="2018-05-28T20:38:00Z"/>
                <w:rFonts w:ascii="Arial" w:hAnsi="Arial" w:cs="Arial"/>
                <w:b/>
                <w:bCs/>
                <w:noProof/>
                <w:rPrChange w:id="1667" w:author="Trần Công Tiến" w:date="2018-05-29T10:29:00Z">
                  <w:rPr>
                    <w:del w:id="1668" w:author="Trần Công Tiến" w:date="2018-05-28T20:38:00Z"/>
                    <w:b/>
                    <w:bCs/>
                  </w:rPr>
                </w:rPrChange>
              </w:rPr>
            </w:pPr>
            <w:ins w:id="1669" w:author="Hoan Ng" w:date="2017-03-20T22:18:00Z">
              <w:del w:id="1670" w:author="Trần Công Tiến" w:date="2018-03-27T00:59:00Z">
                <w:r w:rsidRPr="0046749C" w:rsidDel="40B0164E">
                  <w:rPr>
                    <w:rFonts w:ascii="Arial" w:hAnsi="Arial" w:cs="Arial"/>
                    <w:b/>
                    <w:bCs/>
                    <w:noProof/>
                    <w:rPrChange w:id="1671" w:author="Trần Công Tiến" w:date="2018-05-29T10:29:00Z">
                      <w:rPr>
                        <w:b/>
                        <w:bCs/>
                      </w:rPr>
                    </w:rPrChange>
                  </w:rPr>
                  <w:delText>Module …</w:delText>
                </w:r>
              </w:del>
            </w:ins>
          </w:p>
        </w:tc>
        <w:tc>
          <w:tcPr>
            <w:tcW w:w="1027" w:type="dxa"/>
            <w:hideMark/>
            <w:tcPrChange w:id="1672" w:author="Microsoft Office User" w:date="2018-03-27T23:36:00Z">
              <w:tcPr>
                <w:tcW w:w="960" w:type="dxa"/>
                <w:hideMark/>
              </w:tcPr>
            </w:tcPrChange>
          </w:tcPr>
          <w:p w14:paraId="6B5174D3" w14:textId="6E488B23" w:rsidR="005F3BAC" w:rsidRPr="0046749C" w:rsidDel="00C80A79" w:rsidRDefault="005F3BAC" w:rsidP="40B0164E">
            <w:pPr>
              <w:spacing w:after="160" w:line="259" w:lineRule="auto"/>
              <w:rPr>
                <w:del w:id="1673" w:author="Trần Công Tiến" w:date="2018-05-28T20:38:00Z"/>
                <w:rFonts w:ascii="Arial" w:hAnsi="Arial" w:cs="Arial"/>
                <w:b/>
                <w:bCs/>
                <w:noProof/>
                <w:rPrChange w:id="1674" w:author="Trần Công Tiến" w:date="2018-05-29T10:29:00Z">
                  <w:rPr>
                    <w:del w:id="1675" w:author="Trần Công Tiến" w:date="2018-05-28T20:38:00Z"/>
                    <w:b/>
                    <w:bCs/>
                  </w:rPr>
                </w:rPrChange>
              </w:rPr>
            </w:pPr>
            <w:ins w:id="1676" w:author="Hoan Ng" w:date="2017-03-20T22:18:00Z">
              <w:del w:id="1677" w:author="Trần Công Tiến" w:date="2018-03-27T00:59:00Z">
                <w:r w:rsidRPr="0046749C" w:rsidDel="40B0164E">
                  <w:rPr>
                    <w:rFonts w:ascii="Arial" w:hAnsi="Arial" w:cs="Arial"/>
                    <w:b/>
                    <w:bCs/>
                    <w:noProof/>
                    <w:rPrChange w:id="1678" w:author="Trần Công Tiến" w:date="2018-05-29T10:29:00Z">
                      <w:rPr>
                        <w:b/>
                        <w:bCs/>
                      </w:rPr>
                    </w:rPrChange>
                  </w:rPr>
                  <w:delText> </w:delText>
                </w:r>
              </w:del>
            </w:ins>
          </w:p>
        </w:tc>
        <w:tc>
          <w:tcPr>
            <w:tcW w:w="868" w:type="dxa"/>
            <w:hideMark/>
            <w:tcPrChange w:id="1679" w:author="Microsoft Office User" w:date="2018-03-27T23:36:00Z">
              <w:tcPr>
                <w:tcW w:w="960" w:type="dxa"/>
                <w:hideMark/>
              </w:tcPr>
            </w:tcPrChange>
          </w:tcPr>
          <w:p w14:paraId="2EFBAFAD" w14:textId="328022FB" w:rsidR="005F3BAC" w:rsidRPr="0046749C" w:rsidDel="00C80A79" w:rsidRDefault="005F3BAC" w:rsidP="40B0164E">
            <w:pPr>
              <w:spacing w:after="160" w:line="259" w:lineRule="auto"/>
              <w:rPr>
                <w:del w:id="1680" w:author="Trần Công Tiến" w:date="2018-05-28T20:38:00Z"/>
                <w:rFonts w:ascii="Arial" w:hAnsi="Arial" w:cs="Arial"/>
                <w:b/>
                <w:bCs/>
                <w:noProof/>
                <w:rPrChange w:id="1681" w:author="Trần Công Tiến" w:date="2018-05-29T10:29:00Z">
                  <w:rPr>
                    <w:del w:id="1682" w:author="Trần Công Tiến" w:date="2018-05-28T20:38:00Z"/>
                    <w:b/>
                    <w:bCs/>
                  </w:rPr>
                </w:rPrChange>
              </w:rPr>
            </w:pPr>
            <w:ins w:id="1683" w:author="Hoan Ng" w:date="2017-03-20T22:18:00Z">
              <w:del w:id="1684" w:author="Trần Công Tiến" w:date="2018-03-27T00:59:00Z">
                <w:r w:rsidRPr="0046749C" w:rsidDel="40B0164E">
                  <w:rPr>
                    <w:rFonts w:ascii="Arial" w:hAnsi="Arial" w:cs="Arial"/>
                    <w:b/>
                    <w:bCs/>
                    <w:noProof/>
                    <w:rPrChange w:id="1685" w:author="Trần Công Tiến" w:date="2018-05-29T10:29:00Z">
                      <w:rPr>
                        <w:b/>
                        <w:bCs/>
                      </w:rPr>
                    </w:rPrChange>
                  </w:rPr>
                  <w:delText> </w:delText>
                </w:r>
              </w:del>
            </w:ins>
          </w:p>
        </w:tc>
        <w:tc>
          <w:tcPr>
            <w:tcW w:w="978" w:type="dxa"/>
            <w:hideMark/>
            <w:tcPrChange w:id="1686" w:author="Microsoft Office User" w:date="2018-03-27T23:36:00Z">
              <w:tcPr>
                <w:tcW w:w="960" w:type="dxa"/>
                <w:hideMark/>
              </w:tcPr>
            </w:tcPrChange>
          </w:tcPr>
          <w:p w14:paraId="088F3E6B" w14:textId="16D5EF76" w:rsidR="005F3BAC" w:rsidRPr="0046749C" w:rsidDel="00C80A79" w:rsidRDefault="005F3BAC" w:rsidP="5809BD3E">
            <w:pPr>
              <w:spacing w:after="160" w:line="259" w:lineRule="auto"/>
              <w:rPr>
                <w:del w:id="1687" w:author="Trần Công Tiến" w:date="2018-05-28T20:38:00Z"/>
                <w:rFonts w:ascii="Arial" w:hAnsi="Arial" w:cs="Arial"/>
                <w:b/>
                <w:bCs/>
                <w:noProof/>
                <w:rPrChange w:id="1688" w:author="Trần Công Tiến" w:date="2018-05-29T10:29:00Z">
                  <w:rPr>
                    <w:del w:id="1689" w:author="Trần Công Tiến" w:date="2018-05-28T20:38:00Z"/>
                    <w:b/>
                    <w:bCs/>
                  </w:rPr>
                </w:rPrChange>
              </w:rPr>
            </w:pPr>
            <w:ins w:id="1690" w:author="Hoan Ng" w:date="2017-03-20T22:18:00Z">
              <w:del w:id="1691" w:author="Trần Công Tiến" w:date="2018-03-27T01:00:00Z">
                <w:r w:rsidRPr="0046749C" w:rsidDel="5809BD3E">
                  <w:rPr>
                    <w:rFonts w:ascii="Arial" w:hAnsi="Arial" w:cs="Arial"/>
                    <w:b/>
                    <w:bCs/>
                    <w:noProof/>
                    <w:rPrChange w:id="1692" w:author="Trần Công Tiến" w:date="2018-05-29T10:29:00Z">
                      <w:rPr>
                        <w:b/>
                        <w:bCs/>
                      </w:rPr>
                    </w:rPrChange>
                  </w:rPr>
                  <w:delText> </w:delText>
                </w:r>
              </w:del>
            </w:ins>
          </w:p>
        </w:tc>
        <w:tc>
          <w:tcPr>
            <w:tcW w:w="790" w:type="dxa"/>
            <w:hideMark/>
            <w:tcPrChange w:id="1693" w:author="Microsoft Office User" w:date="2018-03-27T23:36:00Z">
              <w:tcPr>
                <w:tcW w:w="960" w:type="dxa"/>
                <w:hideMark/>
              </w:tcPr>
            </w:tcPrChange>
          </w:tcPr>
          <w:p w14:paraId="7A5A35AE" w14:textId="26F05018" w:rsidR="005F3BAC" w:rsidRPr="0046749C" w:rsidDel="00C80A79" w:rsidRDefault="005F3BAC">
            <w:pPr>
              <w:rPr>
                <w:ins w:id="1694" w:author="Hoan Ng" w:date="2017-03-20T22:18:00Z"/>
                <w:del w:id="1695" w:author="Trần Công Tiến" w:date="2018-05-28T20:38:00Z"/>
                <w:rFonts w:ascii="Arial" w:hAnsi="Arial" w:cs="Arial"/>
                <w:b/>
                <w:bCs/>
                <w:noProof/>
                <w:rPrChange w:id="1696" w:author="Trần Công Tiến" w:date="2018-05-29T10:29:00Z">
                  <w:rPr>
                    <w:ins w:id="1697" w:author="Hoan Ng" w:date="2017-03-20T22:18:00Z"/>
                    <w:del w:id="1698" w:author="Trần Công Tiến" w:date="2018-05-28T20:38:00Z"/>
                    <w:b/>
                    <w:bCs/>
                  </w:rPr>
                </w:rPrChange>
              </w:rPr>
            </w:pPr>
            <w:ins w:id="1699" w:author="Hoan Ng" w:date="2017-03-20T22:18:00Z">
              <w:del w:id="1700" w:author="Trần Công Tiến" w:date="2018-05-28T20:38:00Z">
                <w:r w:rsidRPr="0046749C" w:rsidDel="00C80A79">
                  <w:rPr>
                    <w:rFonts w:ascii="Arial" w:hAnsi="Arial" w:cs="Arial"/>
                    <w:b/>
                    <w:bCs/>
                    <w:noProof/>
                    <w:rPrChange w:id="1701" w:author="Trần Công Tiến" w:date="2018-05-29T10:29:00Z">
                      <w:rPr>
                        <w:b/>
                        <w:bCs/>
                      </w:rPr>
                    </w:rPrChange>
                  </w:rPr>
                  <w:delText> </w:delText>
                </w:r>
              </w:del>
            </w:ins>
          </w:p>
        </w:tc>
      </w:tr>
      <w:tr w:rsidR="005F3BAC" w:rsidRPr="0046749C" w:rsidDel="00C80A79" w14:paraId="6BC2FD04" w14:textId="470EC934" w:rsidTr="00491339">
        <w:trPr>
          <w:trHeight w:val="300"/>
          <w:jc w:val="center"/>
          <w:ins w:id="1702" w:author="Hoan Ng" w:date="2017-03-20T22:18:00Z"/>
          <w:del w:id="1703" w:author="Trần Công Tiến" w:date="2018-05-28T20:38:00Z"/>
          <w:trPrChange w:id="1704" w:author="Microsoft Office User" w:date="2018-03-27T23:36:00Z">
            <w:trPr>
              <w:trHeight w:val="300"/>
            </w:trPr>
          </w:trPrChange>
        </w:trPr>
        <w:tc>
          <w:tcPr>
            <w:tcW w:w="9350" w:type="dxa"/>
            <w:gridSpan w:val="6"/>
            <w:hideMark/>
            <w:tcPrChange w:id="1705" w:author="Microsoft Office User" w:date="2018-03-27T23:36:00Z">
              <w:tcPr>
                <w:tcW w:w="15320" w:type="dxa"/>
                <w:gridSpan w:val="7"/>
                <w:hideMark/>
              </w:tcPr>
            </w:tcPrChange>
          </w:tcPr>
          <w:p w14:paraId="7A99724D" w14:textId="34EEC52B" w:rsidR="005F3BAC" w:rsidRPr="0046749C" w:rsidDel="00C80A79" w:rsidRDefault="005F3BAC">
            <w:pPr>
              <w:rPr>
                <w:ins w:id="1706" w:author="Hoan Ng" w:date="2017-03-20T22:18:00Z"/>
                <w:del w:id="1707" w:author="Trần Công Tiến" w:date="2018-05-28T20:38:00Z"/>
                <w:rFonts w:ascii="Arial" w:hAnsi="Arial" w:cs="Arial"/>
                <w:b/>
                <w:bCs/>
                <w:noProof/>
                <w:rPrChange w:id="1708" w:author="Trần Công Tiến" w:date="2018-05-29T10:29:00Z">
                  <w:rPr>
                    <w:ins w:id="1709" w:author="Hoan Ng" w:date="2017-03-20T22:18:00Z"/>
                    <w:del w:id="1710" w:author="Trần Công Tiến" w:date="2018-05-28T20:38:00Z"/>
                    <w:b/>
                    <w:bCs/>
                  </w:rPr>
                </w:rPrChange>
              </w:rPr>
            </w:pPr>
            <w:ins w:id="1711" w:author="Hoan Ng" w:date="2017-03-20T22:18:00Z">
              <w:del w:id="1712" w:author="Trần Công Tiến" w:date="2018-05-28T20:38:00Z">
                <w:r w:rsidRPr="0046749C" w:rsidDel="00C80A79">
                  <w:rPr>
                    <w:rFonts w:ascii="Arial" w:hAnsi="Arial" w:cs="Arial"/>
                    <w:b/>
                    <w:bCs/>
                    <w:noProof/>
                    <w:rPrChange w:id="1713" w:author="Trần Công Tiến" w:date="2018-05-29T10:29:00Z">
                      <w:rPr>
                        <w:b/>
                        <w:bCs/>
                      </w:rPr>
                    </w:rPrChange>
                  </w:rPr>
                  <w:delText>III. KIỂM THỬ</w:delText>
                </w:r>
              </w:del>
            </w:ins>
          </w:p>
        </w:tc>
      </w:tr>
      <w:tr w:rsidR="005F3BAC" w:rsidRPr="0046749C" w:rsidDel="00C80A79" w14:paraId="027CD017" w14:textId="18250D96" w:rsidTr="00491339">
        <w:trPr>
          <w:trHeight w:val="300"/>
          <w:jc w:val="center"/>
          <w:ins w:id="1714" w:author="Hoan Ng" w:date="2017-03-20T22:18:00Z"/>
          <w:del w:id="1715" w:author="Trần Công Tiến" w:date="2018-05-28T20:38:00Z"/>
          <w:trPrChange w:id="1716" w:author="Microsoft Office User" w:date="2018-03-27T23:36:00Z">
            <w:trPr>
              <w:trHeight w:val="300"/>
            </w:trPr>
          </w:trPrChange>
        </w:trPr>
        <w:tc>
          <w:tcPr>
            <w:tcW w:w="985" w:type="dxa"/>
            <w:hideMark/>
            <w:tcPrChange w:id="1717" w:author="Microsoft Office User" w:date="2018-03-27T23:36:00Z">
              <w:tcPr>
                <w:tcW w:w="8140" w:type="dxa"/>
                <w:gridSpan w:val="2"/>
                <w:hideMark/>
              </w:tcPr>
            </w:tcPrChange>
          </w:tcPr>
          <w:p w14:paraId="327164D6" w14:textId="2E9C75A0" w:rsidR="005F3BAC" w:rsidRPr="0046749C" w:rsidDel="00C80A79" w:rsidRDefault="005F3BAC">
            <w:pPr>
              <w:rPr>
                <w:ins w:id="1718" w:author="Hoan Ng" w:date="2017-03-20T22:18:00Z"/>
                <w:del w:id="1719" w:author="Trần Công Tiến" w:date="2018-05-28T20:38:00Z"/>
                <w:rFonts w:ascii="Arial" w:hAnsi="Arial" w:cs="Arial"/>
                <w:b/>
                <w:bCs/>
                <w:noProof/>
                <w:rPrChange w:id="1720" w:author="Trần Công Tiến" w:date="2018-05-29T10:29:00Z">
                  <w:rPr>
                    <w:ins w:id="1721" w:author="Hoan Ng" w:date="2017-03-20T22:18:00Z"/>
                    <w:del w:id="1722" w:author="Trần Công Tiến" w:date="2018-05-28T20:38:00Z"/>
                    <w:b/>
                    <w:bCs/>
                  </w:rPr>
                </w:rPrChange>
              </w:rPr>
            </w:pPr>
            <w:ins w:id="1723" w:author="Hoan Ng" w:date="2017-03-20T22:18:00Z">
              <w:del w:id="1724" w:author="Trần Công Tiến" w:date="2018-05-28T20:38:00Z">
                <w:r w:rsidRPr="0046749C" w:rsidDel="00C80A79">
                  <w:rPr>
                    <w:rFonts w:ascii="Arial" w:hAnsi="Arial" w:cs="Arial"/>
                    <w:b/>
                    <w:bCs/>
                    <w:noProof/>
                    <w:rPrChange w:id="1725" w:author="Trần Công Tiến" w:date="2018-05-29T10:29:00Z">
                      <w:rPr>
                        <w:b/>
                        <w:bCs/>
                      </w:rPr>
                    </w:rPrChange>
                  </w:rPr>
                  <w:delText> </w:delText>
                </w:r>
              </w:del>
            </w:ins>
          </w:p>
        </w:tc>
        <w:tc>
          <w:tcPr>
            <w:tcW w:w="4702" w:type="dxa"/>
            <w:hideMark/>
            <w:tcPrChange w:id="1726" w:author="Microsoft Office User" w:date="2018-03-27T23:36:00Z">
              <w:tcPr>
                <w:tcW w:w="3340" w:type="dxa"/>
                <w:hideMark/>
              </w:tcPr>
            </w:tcPrChange>
          </w:tcPr>
          <w:p w14:paraId="43362C40" w14:textId="50718F34" w:rsidR="005F3BAC" w:rsidRPr="0046749C" w:rsidDel="00C80A79" w:rsidRDefault="005F3BAC" w:rsidP="5809BD3E">
            <w:pPr>
              <w:spacing w:after="160" w:line="259" w:lineRule="auto"/>
              <w:rPr>
                <w:del w:id="1727" w:author="Trần Công Tiến" w:date="2018-05-28T20:38:00Z"/>
                <w:rFonts w:ascii="Arial" w:hAnsi="Arial" w:cs="Arial"/>
                <w:b/>
                <w:bCs/>
                <w:noProof/>
                <w:rPrChange w:id="1728" w:author="Trần Công Tiến" w:date="2018-05-29T10:29:00Z">
                  <w:rPr>
                    <w:del w:id="1729" w:author="Trần Công Tiến" w:date="2018-05-28T20:38:00Z"/>
                    <w:b/>
                    <w:bCs/>
                  </w:rPr>
                </w:rPrChange>
              </w:rPr>
            </w:pPr>
            <w:ins w:id="1730" w:author="Hoan Ng" w:date="2017-03-20T22:18:00Z">
              <w:del w:id="1731" w:author="Trần Công Tiến" w:date="2018-03-27T01:00:00Z">
                <w:r w:rsidRPr="0046749C" w:rsidDel="5809BD3E">
                  <w:rPr>
                    <w:rFonts w:ascii="Arial" w:hAnsi="Arial" w:cs="Arial"/>
                    <w:b/>
                    <w:bCs/>
                    <w:noProof/>
                    <w:rPrChange w:id="1732" w:author="Trần Công Tiến" w:date="2018-05-29T10:29:00Z">
                      <w:rPr>
                        <w:b/>
                        <w:bCs/>
                      </w:rPr>
                    </w:rPrChange>
                  </w:rPr>
                  <w:delText>Module 1</w:delText>
                </w:r>
              </w:del>
            </w:ins>
          </w:p>
        </w:tc>
        <w:tc>
          <w:tcPr>
            <w:tcW w:w="1027" w:type="dxa"/>
            <w:hideMark/>
            <w:tcPrChange w:id="1733" w:author="Microsoft Office User" w:date="2018-03-27T23:36:00Z">
              <w:tcPr>
                <w:tcW w:w="960" w:type="dxa"/>
                <w:hideMark/>
              </w:tcPr>
            </w:tcPrChange>
          </w:tcPr>
          <w:p w14:paraId="104C6A2C" w14:textId="30DF8813" w:rsidR="005F3BAC" w:rsidRPr="0046749C" w:rsidDel="00C80A79" w:rsidRDefault="005F3BAC" w:rsidP="5809BD3E">
            <w:pPr>
              <w:spacing w:after="160" w:line="259" w:lineRule="auto"/>
              <w:rPr>
                <w:del w:id="1734" w:author="Trần Công Tiến" w:date="2018-05-28T20:38:00Z"/>
                <w:rFonts w:ascii="Arial" w:hAnsi="Arial" w:cs="Arial"/>
                <w:b/>
                <w:bCs/>
                <w:noProof/>
                <w:rPrChange w:id="1735" w:author="Trần Công Tiến" w:date="2018-05-29T10:29:00Z">
                  <w:rPr>
                    <w:del w:id="1736" w:author="Trần Công Tiến" w:date="2018-05-28T20:38:00Z"/>
                    <w:b/>
                    <w:bCs/>
                  </w:rPr>
                </w:rPrChange>
              </w:rPr>
            </w:pPr>
            <w:ins w:id="1737" w:author="Hoan Ng" w:date="2017-03-20T22:18:00Z">
              <w:del w:id="1738" w:author="Trần Công Tiến" w:date="2018-03-27T01:00:00Z">
                <w:r w:rsidRPr="0046749C" w:rsidDel="5809BD3E">
                  <w:rPr>
                    <w:rFonts w:ascii="Arial" w:hAnsi="Arial" w:cs="Arial"/>
                    <w:b/>
                    <w:bCs/>
                    <w:noProof/>
                    <w:rPrChange w:id="1739" w:author="Trần Công Tiến" w:date="2018-05-29T10:29:00Z">
                      <w:rPr>
                        <w:b/>
                        <w:bCs/>
                      </w:rPr>
                    </w:rPrChange>
                  </w:rPr>
                  <w:delText> </w:delText>
                </w:r>
              </w:del>
            </w:ins>
          </w:p>
        </w:tc>
        <w:tc>
          <w:tcPr>
            <w:tcW w:w="868" w:type="dxa"/>
            <w:hideMark/>
            <w:tcPrChange w:id="1740" w:author="Microsoft Office User" w:date="2018-03-27T23:36:00Z">
              <w:tcPr>
                <w:tcW w:w="960" w:type="dxa"/>
                <w:hideMark/>
              </w:tcPr>
            </w:tcPrChange>
          </w:tcPr>
          <w:p w14:paraId="5E91C212" w14:textId="222A4898" w:rsidR="005F3BAC" w:rsidRPr="0046749C" w:rsidDel="00C80A79" w:rsidRDefault="005F3BAC" w:rsidP="5809BD3E">
            <w:pPr>
              <w:spacing w:after="160" w:line="259" w:lineRule="auto"/>
              <w:rPr>
                <w:del w:id="1741" w:author="Trần Công Tiến" w:date="2018-05-28T20:38:00Z"/>
                <w:rFonts w:ascii="Arial" w:hAnsi="Arial" w:cs="Arial"/>
                <w:b/>
                <w:bCs/>
                <w:noProof/>
                <w:rPrChange w:id="1742" w:author="Trần Công Tiến" w:date="2018-05-29T10:29:00Z">
                  <w:rPr>
                    <w:del w:id="1743" w:author="Trần Công Tiến" w:date="2018-05-28T20:38:00Z"/>
                    <w:b/>
                    <w:bCs/>
                  </w:rPr>
                </w:rPrChange>
              </w:rPr>
            </w:pPr>
            <w:ins w:id="1744" w:author="Hoan Ng" w:date="2017-03-20T22:18:00Z">
              <w:del w:id="1745" w:author="Trần Công Tiến" w:date="2018-03-27T01:00:00Z">
                <w:r w:rsidRPr="0046749C" w:rsidDel="5809BD3E">
                  <w:rPr>
                    <w:rFonts w:ascii="Arial" w:hAnsi="Arial" w:cs="Arial"/>
                    <w:b/>
                    <w:bCs/>
                    <w:noProof/>
                    <w:rPrChange w:id="1746" w:author="Trần Công Tiến" w:date="2018-05-29T10:29:00Z">
                      <w:rPr>
                        <w:b/>
                        <w:bCs/>
                      </w:rPr>
                    </w:rPrChange>
                  </w:rPr>
                  <w:delText> </w:delText>
                </w:r>
              </w:del>
            </w:ins>
          </w:p>
        </w:tc>
        <w:tc>
          <w:tcPr>
            <w:tcW w:w="978" w:type="dxa"/>
            <w:hideMark/>
            <w:tcPrChange w:id="1747" w:author="Microsoft Office User" w:date="2018-03-27T23:36:00Z">
              <w:tcPr>
                <w:tcW w:w="960" w:type="dxa"/>
                <w:hideMark/>
              </w:tcPr>
            </w:tcPrChange>
          </w:tcPr>
          <w:p w14:paraId="18CF0D33" w14:textId="02835EA9" w:rsidR="005F3BAC" w:rsidRPr="0046749C" w:rsidDel="00C80A79" w:rsidRDefault="005F3BAC" w:rsidP="5DA8076F">
            <w:pPr>
              <w:spacing w:after="160" w:line="259" w:lineRule="auto"/>
              <w:rPr>
                <w:del w:id="1748" w:author="Trần Công Tiến" w:date="2018-05-28T20:38:00Z"/>
                <w:rFonts w:ascii="Arial" w:hAnsi="Arial" w:cs="Arial"/>
                <w:b/>
                <w:bCs/>
                <w:noProof/>
                <w:rPrChange w:id="1749" w:author="Trần Công Tiến" w:date="2018-05-29T10:29:00Z">
                  <w:rPr>
                    <w:del w:id="1750" w:author="Trần Công Tiến" w:date="2018-05-28T20:38:00Z"/>
                    <w:b/>
                    <w:bCs/>
                  </w:rPr>
                </w:rPrChange>
              </w:rPr>
            </w:pPr>
            <w:ins w:id="1751" w:author="Hoan Ng" w:date="2017-03-20T22:18:00Z">
              <w:del w:id="1752" w:author="Trần Công Tiến" w:date="2018-03-27T01:01:00Z">
                <w:r w:rsidRPr="0046749C" w:rsidDel="5DA8076F">
                  <w:rPr>
                    <w:rFonts w:ascii="Arial" w:hAnsi="Arial" w:cs="Arial"/>
                    <w:b/>
                    <w:bCs/>
                    <w:noProof/>
                    <w:rPrChange w:id="1753" w:author="Trần Công Tiến" w:date="2018-05-29T10:29:00Z">
                      <w:rPr>
                        <w:b/>
                        <w:bCs/>
                      </w:rPr>
                    </w:rPrChange>
                  </w:rPr>
                  <w:delText> </w:delText>
                </w:r>
              </w:del>
            </w:ins>
          </w:p>
        </w:tc>
        <w:tc>
          <w:tcPr>
            <w:tcW w:w="790" w:type="dxa"/>
            <w:hideMark/>
            <w:tcPrChange w:id="1754" w:author="Microsoft Office User" w:date="2018-03-27T23:36:00Z">
              <w:tcPr>
                <w:tcW w:w="960" w:type="dxa"/>
                <w:hideMark/>
              </w:tcPr>
            </w:tcPrChange>
          </w:tcPr>
          <w:p w14:paraId="5A3A1D24" w14:textId="34E03384" w:rsidR="005F3BAC" w:rsidRPr="0046749C" w:rsidDel="00C80A79" w:rsidRDefault="005F3BAC">
            <w:pPr>
              <w:rPr>
                <w:ins w:id="1755" w:author="Hoan Ng" w:date="2017-03-20T22:18:00Z"/>
                <w:del w:id="1756" w:author="Trần Công Tiến" w:date="2018-05-28T20:38:00Z"/>
                <w:rFonts w:ascii="Arial" w:hAnsi="Arial" w:cs="Arial"/>
                <w:b/>
                <w:bCs/>
                <w:noProof/>
                <w:rPrChange w:id="1757" w:author="Trần Công Tiến" w:date="2018-05-29T10:29:00Z">
                  <w:rPr>
                    <w:ins w:id="1758" w:author="Hoan Ng" w:date="2017-03-20T22:18:00Z"/>
                    <w:del w:id="1759" w:author="Trần Công Tiến" w:date="2018-05-28T20:38:00Z"/>
                    <w:b/>
                    <w:bCs/>
                  </w:rPr>
                </w:rPrChange>
              </w:rPr>
            </w:pPr>
            <w:ins w:id="1760" w:author="Hoan Ng" w:date="2017-03-20T22:18:00Z">
              <w:del w:id="1761" w:author="Trần Công Tiến" w:date="2018-05-28T20:38:00Z">
                <w:r w:rsidRPr="0046749C" w:rsidDel="00C80A79">
                  <w:rPr>
                    <w:rFonts w:ascii="Arial" w:hAnsi="Arial" w:cs="Arial"/>
                    <w:b/>
                    <w:bCs/>
                    <w:noProof/>
                    <w:rPrChange w:id="1762" w:author="Trần Công Tiến" w:date="2018-05-29T10:29:00Z">
                      <w:rPr>
                        <w:b/>
                        <w:bCs/>
                      </w:rPr>
                    </w:rPrChange>
                  </w:rPr>
                  <w:delText> </w:delText>
                </w:r>
              </w:del>
            </w:ins>
          </w:p>
        </w:tc>
      </w:tr>
      <w:tr w:rsidR="005F3BAC" w:rsidRPr="0046749C" w:rsidDel="00C80A79" w14:paraId="00826EA7" w14:textId="26B3C01B" w:rsidTr="00491339">
        <w:trPr>
          <w:trHeight w:val="300"/>
          <w:jc w:val="center"/>
          <w:ins w:id="1763" w:author="Hoan Ng" w:date="2017-03-20T22:18:00Z"/>
          <w:del w:id="1764" w:author="Trần Công Tiến" w:date="2018-05-28T20:38:00Z"/>
          <w:trPrChange w:id="1765" w:author="Microsoft Office User" w:date="2018-03-27T23:36:00Z">
            <w:trPr>
              <w:trHeight w:val="300"/>
            </w:trPr>
          </w:trPrChange>
        </w:trPr>
        <w:tc>
          <w:tcPr>
            <w:tcW w:w="985" w:type="dxa"/>
            <w:hideMark/>
            <w:tcPrChange w:id="1766" w:author="Microsoft Office User" w:date="2018-03-27T23:36:00Z">
              <w:tcPr>
                <w:tcW w:w="8140" w:type="dxa"/>
                <w:gridSpan w:val="2"/>
                <w:hideMark/>
              </w:tcPr>
            </w:tcPrChange>
          </w:tcPr>
          <w:p w14:paraId="0947A5F3" w14:textId="34F3DBB3" w:rsidR="005F3BAC" w:rsidRPr="0046749C" w:rsidDel="00C80A79" w:rsidRDefault="005F3BAC">
            <w:pPr>
              <w:rPr>
                <w:ins w:id="1767" w:author="Hoan Ng" w:date="2017-03-20T22:18:00Z"/>
                <w:del w:id="1768" w:author="Trần Công Tiến" w:date="2018-05-28T20:38:00Z"/>
                <w:rFonts w:ascii="Arial" w:hAnsi="Arial" w:cs="Arial"/>
                <w:b/>
                <w:bCs/>
                <w:noProof/>
                <w:rPrChange w:id="1769" w:author="Trần Công Tiến" w:date="2018-05-29T10:29:00Z">
                  <w:rPr>
                    <w:ins w:id="1770" w:author="Hoan Ng" w:date="2017-03-20T22:18:00Z"/>
                    <w:del w:id="1771" w:author="Trần Công Tiến" w:date="2018-05-28T20:38:00Z"/>
                    <w:b/>
                    <w:bCs/>
                  </w:rPr>
                </w:rPrChange>
              </w:rPr>
            </w:pPr>
            <w:ins w:id="1772" w:author="Hoan Ng" w:date="2017-03-20T22:18:00Z">
              <w:del w:id="1773" w:author="Trần Công Tiến" w:date="2018-05-28T20:38:00Z">
                <w:r w:rsidRPr="0046749C" w:rsidDel="00C80A79">
                  <w:rPr>
                    <w:rFonts w:ascii="Arial" w:hAnsi="Arial" w:cs="Arial"/>
                    <w:b/>
                    <w:bCs/>
                    <w:noProof/>
                    <w:rPrChange w:id="1774" w:author="Trần Công Tiến" w:date="2018-05-29T10:29:00Z">
                      <w:rPr>
                        <w:b/>
                        <w:bCs/>
                      </w:rPr>
                    </w:rPrChange>
                  </w:rPr>
                  <w:delText> </w:delText>
                </w:r>
              </w:del>
            </w:ins>
          </w:p>
        </w:tc>
        <w:tc>
          <w:tcPr>
            <w:tcW w:w="4702" w:type="dxa"/>
            <w:hideMark/>
            <w:tcPrChange w:id="1775" w:author="Microsoft Office User" w:date="2018-03-27T23:36:00Z">
              <w:tcPr>
                <w:tcW w:w="3340" w:type="dxa"/>
                <w:hideMark/>
              </w:tcPr>
            </w:tcPrChange>
          </w:tcPr>
          <w:p w14:paraId="1CB61979" w14:textId="5A79C585" w:rsidR="005F3BAC" w:rsidRPr="0046749C" w:rsidDel="00C80A79" w:rsidRDefault="005F3BAC" w:rsidP="3B755439">
            <w:pPr>
              <w:spacing w:after="160" w:line="259" w:lineRule="auto"/>
              <w:rPr>
                <w:del w:id="1776" w:author="Trần Công Tiến" w:date="2018-05-28T20:38:00Z"/>
                <w:rFonts w:ascii="Arial" w:hAnsi="Arial" w:cs="Arial"/>
                <w:b/>
                <w:bCs/>
                <w:noProof/>
                <w:rPrChange w:id="1777" w:author="Trần Công Tiến" w:date="2018-05-29T10:29:00Z">
                  <w:rPr>
                    <w:del w:id="1778" w:author="Trần Công Tiến" w:date="2018-05-28T20:38:00Z"/>
                    <w:b/>
                    <w:bCs/>
                  </w:rPr>
                </w:rPrChange>
              </w:rPr>
            </w:pPr>
            <w:ins w:id="1779" w:author="Hoan Ng" w:date="2017-03-20T22:18:00Z">
              <w:del w:id="1780" w:author="Trần Công Tiến" w:date="2018-03-27T01:00:00Z">
                <w:r w:rsidRPr="0046749C" w:rsidDel="3B755439">
                  <w:rPr>
                    <w:rFonts w:ascii="Arial" w:hAnsi="Arial" w:cs="Arial"/>
                    <w:b/>
                    <w:bCs/>
                    <w:noProof/>
                    <w:rPrChange w:id="1781" w:author="Trần Công Tiến" w:date="2018-05-29T10:29:00Z">
                      <w:rPr>
                        <w:b/>
                        <w:bCs/>
                      </w:rPr>
                    </w:rPrChange>
                  </w:rPr>
                  <w:delText>Module 2</w:delText>
                </w:r>
              </w:del>
            </w:ins>
          </w:p>
        </w:tc>
        <w:tc>
          <w:tcPr>
            <w:tcW w:w="1027" w:type="dxa"/>
            <w:hideMark/>
            <w:tcPrChange w:id="1782" w:author="Microsoft Office User" w:date="2018-03-27T23:36:00Z">
              <w:tcPr>
                <w:tcW w:w="960" w:type="dxa"/>
                <w:hideMark/>
              </w:tcPr>
            </w:tcPrChange>
          </w:tcPr>
          <w:p w14:paraId="10FBF84A" w14:textId="42F3D473" w:rsidR="005F3BAC" w:rsidRPr="0046749C" w:rsidDel="00C80A79" w:rsidRDefault="005F3BAC" w:rsidP="3B755439">
            <w:pPr>
              <w:spacing w:after="160" w:line="259" w:lineRule="auto"/>
              <w:rPr>
                <w:del w:id="1783" w:author="Trần Công Tiến" w:date="2018-05-28T20:38:00Z"/>
                <w:rFonts w:ascii="Arial" w:hAnsi="Arial" w:cs="Arial"/>
                <w:b/>
                <w:bCs/>
                <w:noProof/>
                <w:rPrChange w:id="1784" w:author="Trần Công Tiến" w:date="2018-05-29T10:29:00Z">
                  <w:rPr>
                    <w:del w:id="1785" w:author="Trần Công Tiến" w:date="2018-05-28T20:38:00Z"/>
                    <w:b/>
                    <w:bCs/>
                  </w:rPr>
                </w:rPrChange>
              </w:rPr>
            </w:pPr>
            <w:ins w:id="1786" w:author="Hoan Ng" w:date="2017-03-20T22:18:00Z">
              <w:del w:id="1787" w:author="Trần Công Tiến" w:date="2018-03-27T01:00:00Z">
                <w:r w:rsidRPr="0046749C" w:rsidDel="3B755439">
                  <w:rPr>
                    <w:rFonts w:ascii="Arial" w:hAnsi="Arial" w:cs="Arial"/>
                    <w:b/>
                    <w:bCs/>
                    <w:noProof/>
                    <w:rPrChange w:id="1788" w:author="Trần Công Tiến" w:date="2018-05-29T10:29:00Z">
                      <w:rPr>
                        <w:b/>
                        <w:bCs/>
                      </w:rPr>
                    </w:rPrChange>
                  </w:rPr>
                  <w:delText> </w:delText>
                </w:r>
              </w:del>
            </w:ins>
          </w:p>
        </w:tc>
        <w:tc>
          <w:tcPr>
            <w:tcW w:w="868" w:type="dxa"/>
            <w:hideMark/>
            <w:tcPrChange w:id="1789" w:author="Microsoft Office User" w:date="2018-03-27T23:36:00Z">
              <w:tcPr>
                <w:tcW w:w="960" w:type="dxa"/>
                <w:hideMark/>
              </w:tcPr>
            </w:tcPrChange>
          </w:tcPr>
          <w:p w14:paraId="2D70E219" w14:textId="2A3755D3" w:rsidR="005F3BAC" w:rsidRPr="0046749C" w:rsidDel="00C80A79" w:rsidRDefault="005F3BAC" w:rsidP="5DA8076F">
            <w:pPr>
              <w:spacing w:after="160" w:line="259" w:lineRule="auto"/>
              <w:rPr>
                <w:del w:id="1790" w:author="Trần Công Tiến" w:date="2018-05-28T20:38:00Z"/>
                <w:rFonts w:ascii="Arial" w:hAnsi="Arial" w:cs="Arial"/>
                <w:b/>
                <w:bCs/>
                <w:noProof/>
                <w:rPrChange w:id="1791" w:author="Trần Công Tiến" w:date="2018-05-29T10:29:00Z">
                  <w:rPr>
                    <w:del w:id="1792" w:author="Trần Công Tiến" w:date="2018-05-28T20:38:00Z"/>
                    <w:b/>
                    <w:bCs/>
                  </w:rPr>
                </w:rPrChange>
              </w:rPr>
            </w:pPr>
            <w:ins w:id="1793" w:author="Hoan Ng" w:date="2017-03-20T22:18:00Z">
              <w:del w:id="1794" w:author="Trần Công Tiến" w:date="2018-03-27T01:01:00Z">
                <w:r w:rsidRPr="0046749C" w:rsidDel="5DA8076F">
                  <w:rPr>
                    <w:rFonts w:ascii="Arial" w:hAnsi="Arial" w:cs="Arial"/>
                    <w:b/>
                    <w:bCs/>
                    <w:noProof/>
                    <w:rPrChange w:id="1795" w:author="Trần Công Tiến" w:date="2018-05-29T10:29:00Z">
                      <w:rPr>
                        <w:b/>
                        <w:bCs/>
                      </w:rPr>
                    </w:rPrChange>
                  </w:rPr>
                  <w:delText> </w:delText>
                </w:r>
              </w:del>
            </w:ins>
          </w:p>
        </w:tc>
        <w:tc>
          <w:tcPr>
            <w:tcW w:w="978" w:type="dxa"/>
            <w:hideMark/>
            <w:tcPrChange w:id="1796" w:author="Microsoft Office User" w:date="2018-03-27T23:36:00Z">
              <w:tcPr>
                <w:tcW w:w="960" w:type="dxa"/>
                <w:hideMark/>
              </w:tcPr>
            </w:tcPrChange>
          </w:tcPr>
          <w:p w14:paraId="5E9EA58B" w14:textId="7E6F66C3" w:rsidR="005F3BAC" w:rsidRPr="0046749C" w:rsidDel="00C80A79" w:rsidRDefault="005F3BAC" w:rsidP="5DA8076F">
            <w:pPr>
              <w:spacing w:after="160" w:line="259" w:lineRule="auto"/>
              <w:rPr>
                <w:del w:id="1797" w:author="Trần Công Tiến" w:date="2018-05-28T20:38:00Z"/>
                <w:rFonts w:ascii="Arial" w:hAnsi="Arial" w:cs="Arial"/>
                <w:b/>
                <w:bCs/>
                <w:noProof/>
                <w:rPrChange w:id="1798" w:author="Trần Công Tiến" w:date="2018-05-29T10:29:00Z">
                  <w:rPr>
                    <w:del w:id="1799" w:author="Trần Công Tiến" w:date="2018-05-28T20:38:00Z"/>
                    <w:b/>
                    <w:bCs/>
                  </w:rPr>
                </w:rPrChange>
              </w:rPr>
            </w:pPr>
            <w:ins w:id="1800" w:author="Hoan Ng" w:date="2017-03-20T22:18:00Z">
              <w:del w:id="1801" w:author="Trần Công Tiến" w:date="2018-03-27T01:01:00Z">
                <w:r w:rsidRPr="0046749C" w:rsidDel="5DA8076F">
                  <w:rPr>
                    <w:rFonts w:ascii="Arial" w:hAnsi="Arial" w:cs="Arial"/>
                    <w:b/>
                    <w:bCs/>
                    <w:noProof/>
                    <w:rPrChange w:id="1802" w:author="Trần Công Tiến" w:date="2018-05-29T10:29:00Z">
                      <w:rPr>
                        <w:b/>
                        <w:bCs/>
                      </w:rPr>
                    </w:rPrChange>
                  </w:rPr>
                  <w:delText> </w:delText>
                </w:r>
              </w:del>
            </w:ins>
          </w:p>
        </w:tc>
        <w:tc>
          <w:tcPr>
            <w:tcW w:w="790" w:type="dxa"/>
            <w:hideMark/>
            <w:tcPrChange w:id="1803" w:author="Microsoft Office User" w:date="2018-03-27T23:36:00Z">
              <w:tcPr>
                <w:tcW w:w="960" w:type="dxa"/>
                <w:hideMark/>
              </w:tcPr>
            </w:tcPrChange>
          </w:tcPr>
          <w:p w14:paraId="0741C07F" w14:textId="59477DD8" w:rsidR="005F3BAC" w:rsidRPr="0046749C" w:rsidDel="00C80A79" w:rsidRDefault="005F3BAC">
            <w:pPr>
              <w:rPr>
                <w:ins w:id="1804" w:author="Hoan Ng" w:date="2017-03-20T22:18:00Z"/>
                <w:del w:id="1805" w:author="Trần Công Tiến" w:date="2018-05-28T20:38:00Z"/>
                <w:rFonts w:ascii="Arial" w:hAnsi="Arial" w:cs="Arial"/>
                <w:b/>
                <w:bCs/>
                <w:noProof/>
                <w:rPrChange w:id="1806" w:author="Trần Công Tiến" w:date="2018-05-29T10:29:00Z">
                  <w:rPr>
                    <w:ins w:id="1807" w:author="Hoan Ng" w:date="2017-03-20T22:18:00Z"/>
                    <w:del w:id="1808" w:author="Trần Công Tiến" w:date="2018-05-28T20:38:00Z"/>
                    <w:b/>
                    <w:bCs/>
                  </w:rPr>
                </w:rPrChange>
              </w:rPr>
            </w:pPr>
            <w:ins w:id="1809" w:author="Hoan Ng" w:date="2017-03-20T22:18:00Z">
              <w:del w:id="1810" w:author="Trần Công Tiến" w:date="2018-05-28T20:38:00Z">
                <w:r w:rsidRPr="0046749C" w:rsidDel="00C80A79">
                  <w:rPr>
                    <w:rFonts w:ascii="Arial" w:hAnsi="Arial" w:cs="Arial"/>
                    <w:b/>
                    <w:bCs/>
                    <w:noProof/>
                    <w:rPrChange w:id="1811" w:author="Trần Công Tiến" w:date="2018-05-29T10:29:00Z">
                      <w:rPr>
                        <w:b/>
                        <w:bCs/>
                      </w:rPr>
                    </w:rPrChange>
                  </w:rPr>
                  <w:delText> </w:delText>
                </w:r>
              </w:del>
            </w:ins>
          </w:p>
        </w:tc>
      </w:tr>
      <w:tr w:rsidR="005F3BAC" w:rsidRPr="0046749C" w:rsidDel="00C80A79" w14:paraId="1DC933D5" w14:textId="130EAFC2" w:rsidTr="00491339">
        <w:trPr>
          <w:trHeight w:val="300"/>
          <w:jc w:val="center"/>
          <w:ins w:id="1812" w:author="Hoan Ng" w:date="2017-03-20T22:18:00Z"/>
          <w:del w:id="1813" w:author="Trần Công Tiến" w:date="2018-05-28T20:38:00Z"/>
          <w:trPrChange w:id="1814" w:author="Microsoft Office User" w:date="2018-03-27T23:36:00Z">
            <w:trPr>
              <w:trHeight w:val="300"/>
            </w:trPr>
          </w:trPrChange>
        </w:trPr>
        <w:tc>
          <w:tcPr>
            <w:tcW w:w="985" w:type="dxa"/>
            <w:hideMark/>
            <w:tcPrChange w:id="1815" w:author="Microsoft Office User" w:date="2018-03-27T23:36:00Z">
              <w:tcPr>
                <w:tcW w:w="8140" w:type="dxa"/>
                <w:gridSpan w:val="2"/>
                <w:hideMark/>
              </w:tcPr>
            </w:tcPrChange>
          </w:tcPr>
          <w:p w14:paraId="26DBBE15" w14:textId="46F287F7" w:rsidR="005F3BAC" w:rsidRPr="0046749C" w:rsidDel="00C80A79" w:rsidRDefault="005F3BAC">
            <w:pPr>
              <w:rPr>
                <w:ins w:id="1816" w:author="Hoan Ng" w:date="2017-03-20T22:18:00Z"/>
                <w:del w:id="1817" w:author="Trần Công Tiến" w:date="2018-05-28T20:38:00Z"/>
                <w:rFonts w:ascii="Arial" w:hAnsi="Arial" w:cs="Arial"/>
                <w:b/>
                <w:bCs/>
                <w:noProof/>
                <w:rPrChange w:id="1818" w:author="Trần Công Tiến" w:date="2018-05-29T10:29:00Z">
                  <w:rPr>
                    <w:ins w:id="1819" w:author="Hoan Ng" w:date="2017-03-20T22:18:00Z"/>
                    <w:del w:id="1820" w:author="Trần Công Tiến" w:date="2018-05-28T20:38:00Z"/>
                    <w:b/>
                    <w:bCs/>
                  </w:rPr>
                </w:rPrChange>
              </w:rPr>
            </w:pPr>
            <w:ins w:id="1821" w:author="Hoan Ng" w:date="2017-03-20T22:18:00Z">
              <w:del w:id="1822" w:author="Trần Công Tiến" w:date="2018-05-28T20:38:00Z">
                <w:r w:rsidRPr="0046749C" w:rsidDel="00C80A79">
                  <w:rPr>
                    <w:rFonts w:ascii="Arial" w:hAnsi="Arial" w:cs="Arial"/>
                    <w:b/>
                    <w:bCs/>
                    <w:noProof/>
                    <w:rPrChange w:id="1823" w:author="Trần Công Tiến" w:date="2018-05-29T10:29:00Z">
                      <w:rPr>
                        <w:b/>
                        <w:bCs/>
                      </w:rPr>
                    </w:rPrChange>
                  </w:rPr>
                  <w:delText> </w:delText>
                </w:r>
              </w:del>
            </w:ins>
          </w:p>
        </w:tc>
        <w:tc>
          <w:tcPr>
            <w:tcW w:w="4702" w:type="dxa"/>
            <w:hideMark/>
            <w:tcPrChange w:id="1824" w:author="Microsoft Office User" w:date="2018-03-27T23:36:00Z">
              <w:tcPr>
                <w:tcW w:w="3340" w:type="dxa"/>
                <w:hideMark/>
              </w:tcPr>
            </w:tcPrChange>
          </w:tcPr>
          <w:p w14:paraId="5717F50F" w14:textId="5C7B8DDA" w:rsidR="005F3BAC" w:rsidRPr="0046749C" w:rsidDel="00C80A79" w:rsidRDefault="005F3BAC" w:rsidP="5DA8076F">
            <w:pPr>
              <w:spacing w:after="160" w:line="259" w:lineRule="auto"/>
              <w:rPr>
                <w:del w:id="1825" w:author="Trần Công Tiến" w:date="2018-05-28T20:38:00Z"/>
                <w:rFonts w:ascii="Arial" w:hAnsi="Arial" w:cs="Arial"/>
                <w:b/>
                <w:bCs/>
                <w:noProof/>
                <w:rPrChange w:id="1826" w:author="Trần Công Tiến" w:date="2018-05-29T10:29:00Z">
                  <w:rPr>
                    <w:del w:id="1827" w:author="Trần Công Tiến" w:date="2018-05-28T20:38:00Z"/>
                    <w:b/>
                    <w:bCs/>
                  </w:rPr>
                </w:rPrChange>
              </w:rPr>
            </w:pPr>
            <w:ins w:id="1828" w:author="Hoan Ng" w:date="2017-03-20T22:18:00Z">
              <w:del w:id="1829" w:author="Trần Công Tiến" w:date="2018-03-27T01:01:00Z">
                <w:r w:rsidRPr="0046749C" w:rsidDel="5DA8076F">
                  <w:rPr>
                    <w:rFonts w:ascii="Arial" w:hAnsi="Arial" w:cs="Arial"/>
                    <w:b/>
                    <w:bCs/>
                    <w:noProof/>
                    <w:rPrChange w:id="1830" w:author="Trần Công Tiến" w:date="2018-05-29T10:29:00Z">
                      <w:rPr>
                        <w:b/>
                        <w:bCs/>
                      </w:rPr>
                    </w:rPrChange>
                  </w:rPr>
                  <w:delText>Module 3</w:delText>
                </w:r>
              </w:del>
            </w:ins>
          </w:p>
        </w:tc>
        <w:tc>
          <w:tcPr>
            <w:tcW w:w="1027" w:type="dxa"/>
            <w:hideMark/>
            <w:tcPrChange w:id="1831" w:author="Microsoft Office User" w:date="2018-03-27T23:36:00Z">
              <w:tcPr>
                <w:tcW w:w="960" w:type="dxa"/>
                <w:hideMark/>
              </w:tcPr>
            </w:tcPrChange>
          </w:tcPr>
          <w:p w14:paraId="4D212617" w14:textId="42C97871" w:rsidR="005F3BAC" w:rsidRPr="0046749C" w:rsidDel="00C80A79" w:rsidRDefault="005F3BAC" w:rsidP="5DA8076F">
            <w:pPr>
              <w:spacing w:after="160" w:line="259" w:lineRule="auto"/>
              <w:rPr>
                <w:del w:id="1832" w:author="Trần Công Tiến" w:date="2018-05-28T20:38:00Z"/>
                <w:rFonts w:ascii="Arial" w:hAnsi="Arial" w:cs="Arial"/>
                <w:b/>
                <w:bCs/>
                <w:noProof/>
                <w:rPrChange w:id="1833" w:author="Trần Công Tiến" w:date="2018-05-29T10:29:00Z">
                  <w:rPr>
                    <w:del w:id="1834" w:author="Trần Công Tiến" w:date="2018-05-28T20:38:00Z"/>
                    <w:b/>
                    <w:bCs/>
                  </w:rPr>
                </w:rPrChange>
              </w:rPr>
            </w:pPr>
            <w:ins w:id="1835" w:author="Hoan Ng" w:date="2017-03-20T22:18:00Z">
              <w:del w:id="1836" w:author="Trần Công Tiến" w:date="2018-03-27T01:01:00Z">
                <w:r w:rsidRPr="0046749C" w:rsidDel="5DA8076F">
                  <w:rPr>
                    <w:rFonts w:ascii="Arial" w:hAnsi="Arial" w:cs="Arial"/>
                    <w:b/>
                    <w:bCs/>
                    <w:noProof/>
                    <w:rPrChange w:id="1837" w:author="Trần Công Tiến" w:date="2018-05-29T10:29:00Z">
                      <w:rPr>
                        <w:b/>
                        <w:bCs/>
                      </w:rPr>
                    </w:rPrChange>
                  </w:rPr>
                  <w:delText> </w:delText>
                </w:r>
              </w:del>
            </w:ins>
          </w:p>
        </w:tc>
        <w:tc>
          <w:tcPr>
            <w:tcW w:w="868" w:type="dxa"/>
            <w:hideMark/>
            <w:tcPrChange w:id="1838" w:author="Microsoft Office User" w:date="2018-03-27T23:36:00Z">
              <w:tcPr>
                <w:tcW w:w="960" w:type="dxa"/>
                <w:hideMark/>
              </w:tcPr>
            </w:tcPrChange>
          </w:tcPr>
          <w:p w14:paraId="0BBF163A" w14:textId="17B9CE05" w:rsidR="005F3BAC" w:rsidRPr="0046749C" w:rsidDel="00C80A79" w:rsidRDefault="005F3BAC" w:rsidP="5DA8076F">
            <w:pPr>
              <w:spacing w:after="160" w:line="259" w:lineRule="auto"/>
              <w:rPr>
                <w:del w:id="1839" w:author="Trần Công Tiến" w:date="2018-05-28T20:38:00Z"/>
                <w:rFonts w:ascii="Arial" w:hAnsi="Arial" w:cs="Arial"/>
                <w:b/>
                <w:bCs/>
                <w:noProof/>
                <w:rPrChange w:id="1840" w:author="Trần Công Tiến" w:date="2018-05-29T10:29:00Z">
                  <w:rPr>
                    <w:del w:id="1841" w:author="Trần Công Tiến" w:date="2018-05-28T20:38:00Z"/>
                    <w:b/>
                    <w:bCs/>
                  </w:rPr>
                </w:rPrChange>
              </w:rPr>
            </w:pPr>
            <w:ins w:id="1842" w:author="Hoan Ng" w:date="2017-03-20T22:18:00Z">
              <w:del w:id="1843" w:author="Trần Công Tiến" w:date="2018-03-27T01:01:00Z">
                <w:r w:rsidRPr="0046749C" w:rsidDel="5DA8076F">
                  <w:rPr>
                    <w:rFonts w:ascii="Arial" w:hAnsi="Arial" w:cs="Arial"/>
                    <w:b/>
                    <w:bCs/>
                    <w:noProof/>
                    <w:rPrChange w:id="1844" w:author="Trần Công Tiến" w:date="2018-05-29T10:29:00Z">
                      <w:rPr>
                        <w:b/>
                        <w:bCs/>
                      </w:rPr>
                    </w:rPrChange>
                  </w:rPr>
                  <w:delText> </w:delText>
                </w:r>
              </w:del>
            </w:ins>
          </w:p>
        </w:tc>
        <w:tc>
          <w:tcPr>
            <w:tcW w:w="978" w:type="dxa"/>
            <w:hideMark/>
            <w:tcPrChange w:id="1845" w:author="Microsoft Office User" w:date="2018-03-27T23:36:00Z">
              <w:tcPr>
                <w:tcW w:w="960" w:type="dxa"/>
                <w:hideMark/>
              </w:tcPr>
            </w:tcPrChange>
          </w:tcPr>
          <w:p w14:paraId="3CC468B1" w14:textId="6DC656C3" w:rsidR="005F3BAC" w:rsidRPr="0046749C" w:rsidDel="00C80A79" w:rsidRDefault="005F3BAC" w:rsidP="5DA8076F">
            <w:pPr>
              <w:spacing w:after="160" w:line="259" w:lineRule="auto"/>
              <w:rPr>
                <w:del w:id="1846" w:author="Trần Công Tiến" w:date="2018-05-28T20:38:00Z"/>
                <w:rFonts w:ascii="Arial" w:hAnsi="Arial" w:cs="Arial"/>
                <w:b/>
                <w:bCs/>
                <w:noProof/>
                <w:rPrChange w:id="1847" w:author="Trần Công Tiến" w:date="2018-05-29T10:29:00Z">
                  <w:rPr>
                    <w:del w:id="1848" w:author="Trần Công Tiến" w:date="2018-05-28T20:38:00Z"/>
                    <w:b/>
                    <w:bCs/>
                  </w:rPr>
                </w:rPrChange>
              </w:rPr>
            </w:pPr>
            <w:ins w:id="1849" w:author="Hoan Ng" w:date="2017-03-20T22:18:00Z">
              <w:del w:id="1850" w:author="Trần Công Tiến" w:date="2018-03-27T01:01:00Z">
                <w:r w:rsidRPr="0046749C" w:rsidDel="5DA8076F">
                  <w:rPr>
                    <w:rFonts w:ascii="Arial" w:hAnsi="Arial" w:cs="Arial"/>
                    <w:b/>
                    <w:bCs/>
                    <w:noProof/>
                    <w:rPrChange w:id="1851" w:author="Trần Công Tiến" w:date="2018-05-29T10:29:00Z">
                      <w:rPr>
                        <w:b/>
                        <w:bCs/>
                      </w:rPr>
                    </w:rPrChange>
                  </w:rPr>
                  <w:delText> </w:delText>
                </w:r>
              </w:del>
            </w:ins>
          </w:p>
        </w:tc>
        <w:tc>
          <w:tcPr>
            <w:tcW w:w="790" w:type="dxa"/>
            <w:hideMark/>
            <w:tcPrChange w:id="1852" w:author="Microsoft Office User" w:date="2018-03-27T23:36:00Z">
              <w:tcPr>
                <w:tcW w:w="960" w:type="dxa"/>
                <w:hideMark/>
              </w:tcPr>
            </w:tcPrChange>
          </w:tcPr>
          <w:p w14:paraId="55F11BED" w14:textId="02585DAF" w:rsidR="005F3BAC" w:rsidRPr="0046749C" w:rsidDel="00C80A79" w:rsidRDefault="005F3BAC">
            <w:pPr>
              <w:rPr>
                <w:ins w:id="1853" w:author="Hoan Ng" w:date="2017-03-20T22:18:00Z"/>
                <w:del w:id="1854" w:author="Trần Công Tiến" w:date="2018-05-28T20:38:00Z"/>
                <w:rFonts w:ascii="Arial" w:hAnsi="Arial" w:cs="Arial"/>
                <w:b/>
                <w:bCs/>
                <w:noProof/>
                <w:rPrChange w:id="1855" w:author="Trần Công Tiến" w:date="2018-05-29T10:29:00Z">
                  <w:rPr>
                    <w:ins w:id="1856" w:author="Hoan Ng" w:date="2017-03-20T22:18:00Z"/>
                    <w:del w:id="1857" w:author="Trần Công Tiến" w:date="2018-05-28T20:38:00Z"/>
                    <w:b/>
                    <w:bCs/>
                  </w:rPr>
                </w:rPrChange>
              </w:rPr>
            </w:pPr>
            <w:ins w:id="1858" w:author="Hoan Ng" w:date="2017-03-20T22:18:00Z">
              <w:del w:id="1859" w:author="Trần Công Tiến" w:date="2018-05-28T20:38:00Z">
                <w:r w:rsidRPr="0046749C" w:rsidDel="00C80A79">
                  <w:rPr>
                    <w:rFonts w:ascii="Arial" w:hAnsi="Arial" w:cs="Arial"/>
                    <w:b/>
                    <w:bCs/>
                    <w:noProof/>
                    <w:rPrChange w:id="1860" w:author="Trần Công Tiến" w:date="2018-05-29T10:29:00Z">
                      <w:rPr>
                        <w:b/>
                        <w:bCs/>
                      </w:rPr>
                    </w:rPrChange>
                  </w:rPr>
                  <w:delText> </w:delText>
                </w:r>
              </w:del>
            </w:ins>
          </w:p>
        </w:tc>
      </w:tr>
      <w:tr w:rsidR="005F3BAC" w:rsidRPr="0046749C" w:rsidDel="00C80A79" w14:paraId="41F11205" w14:textId="2E2FC1C5" w:rsidTr="00491339">
        <w:trPr>
          <w:trHeight w:val="300"/>
          <w:jc w:val="center"/>
          <w:ins w:id="1861" w:author="Hoan Ng" w:date="2017-03-20T22:18:00Z"/>
          <w:del w:id="1862" w:author="Trần Công Tiến" w:date="2018-05-28T20:38:00Z"/>
          <w:trPrChange w:id="1863" w:author="Microsoft Office User" w:date="2018-03-27T23:36:00Z">
            <w:trPr>
              <w:trHeight w:val="300"/>
            </w:trPr>
          </w:trPrChange>
        </w:trPr>
        <w:tc>
          <w:tcPr>
            <w:tcW w:w="985" w:type="dxa"/>
            <w:hideMark/>
            <w:tcPrChange w:id="1864" w:author="Microsoft Office User" w:date="2018-03-27T23:36:00Z">
              <w:tcPr>
                <w:tcW w:w="8140" w:type="dxa"/>
                <w:gridSpan w:val="2"/>
                <w:hideMark/>
              </w:tcPr>
            </w:tcPrChange>
          </w:tcPr>
          <w:p w14:paraId="4AD638F6" w14:textId="0E616E46" w:rsidR="005F3BAC" w:rsidRPr="0046749C" w:rsidDel="00C80A79" w:rsidRDefault="005F3BAC">
            <w:pPr>
              <w:rPr>
                <w:ins w:id="1865" w:author="Hoan Ng" w:date="2017-03-20T22:18:00Z"/>
                <w:del w:id="1866" w:author="Trần Công Tiến" w:date="2018-05-28T20:38:00Z"/>
                <w:rFonts w:ascii="Arial" w:hAnsi="Arial" w:cs="Arial"/>
                <w:b/>
                <w:bCs/>
                <w:noProof/>
                <w:rPrChange w:id="1867" w:author="Trần Công Tiến" w:date="2018-05-29T10:29:00Z">
                  <w:rPr>
                    <w:ins w:id="1868" w:author="Hoan Ng" w:date="2017-03-20T22:18:00Z"/>
                    <w:del w:id="1869" w:author="Trần Công Tiến" w:date="2018-05-28T20:38:00Z"/>
                    <w:b/>
                    <w:bCs/>
                  </w:rPr>
                </w:rPrChange>
              </w:rPr>
            </w:pPr>
            <w:ins w:id="1870" w:author="Hoan Ng" w:date="2017-03-20T22:18:00Z">
              <w:del w:id="1871" w:author="Trần Công Tiến" w:date="2018-05-28T20:38:00Z">
                <w:r w:rsidRPr="0046749C" w:rsidDel="00C80A79">
                  <w:rPr>
                    <w:rFonts w:ascii="Arial" w:hAnsi="Arial" w:cs="Arial"/>
                    <w:b/>
                    <w:bCs/>
                    <w:noProof/>
                    <w:rPrChange w:id="1872" w:author="Trần Công Tiến" w:date="2018-05-29T10:29:00Z">
                      <w:rPr>
                        <w:b/>
                        <w:bCs/>
                      </w:rPr>
                    </w:rPrChange>
                  </w:rPr>
                  <w:delText> </w:delText>
                </w:r>
              </w:del>
            </w:ins>
          </w:p>
        </w:tc>
        <w:tc>
          <w:tcPr>
            <w:tcW w:w="4702" w:type="dxa"/>
            <w:hideMark/>
            <w:tcPrChange w:id="1873" w:author="Microsoft Office User" w:date="2018-03-27T23:36:00Z">
              <w:tcPr>
                <w:tcW w:w="3340" w:type="dxa"/>
                <w:hideMark/>
              </w:tcPr>
            </w:tcPrChange>
          </w:tcPr>
          <w:p w14:paraId="17541341" w14:textId="2C607BC0" w:rsidR="005F3BAC" w:rsidRPr="0046749C" w:rsidDel="00C80A79" w:rsidRDefault="005F3BAC" w:rsidP="5DA8076F">
            <w:pPr>
              <w:spacing w:after="160" w:line="259" w:lineRule="auto"/>
              <w:rPr>
                <w:del w:id="1874" w:author="Trần Công Tiến" w:date="2018-05-28T20:38:00Z"/>
                <w:rFonts w:ascii="Arial" w:hAnsi="Arial" w:cs="Arial"/>
                <w:b/>
                <w:bCs/>
                <w:noProof/>
                <w:rPrChange w:id="1875" w:author="Trần Công Tiến" w:date="2018-05-29T10:29:00Z">
                  <w:rPr>
                    <w:del w:id="1876" w:author="Trần Công Tiến" w:date="2018-05-28T20:38:00Z"/>
                    <w:b/>
                    <w:bCs/>
                  </w:rPr>
                </w:rPrChange>
              </w:rPr>
            </w:pPr>
            <w:ins w:id="1877" w:author="Hoan Ng" w:date="2017-03-20T22:18:00Z">
              <w:del w:id="1878" w:author="Trần Công Tiến" w:date="2018-03-27T01:01:00Z">
                <w:r w:rsidRPr="0046749C" w:rsidDel="5DA8076F">
                  <w:rPr>
                    <w:rFonts w:ascii="Arial" w:hAnsi="Arial" w:cs="Arial"/>
                    <w:b/>
                    <w:bCs/>
                    <w:noProof/>
                    <w:rPrChange w:id="1879" w:author="Trần Công Tiến" w:date="2018-05-29T10:29:00Z">
                      <w:rPr>
                        <w:b/>
                        <w:bCs/>
                      </w:rPr>
                    </w:rPrChange>
                  </w:rPr>
                  <w:delText>Module …</w:delText>
                </w:r>
              </w:del>
            </w:ins>
          </w:p>
        </w:tc>
        <w:tc>
          <w:tcPr>
            <w:tcW w:w="1027" w:type="dxa"/>
            <w:hideMark/>
            <w:tcPrChange w:id="1880" w:author="Microsoft Office User" w:date="2018-03-27T23:36:00Z">
              <w:tcPr>
                <w:tcW w:w="960" w:type="dxa"/>
                <w:hideMark/>
              </w:tcPr>
            </w:tcPrChange>
          </w:tcPr>
          <w:p w14:paraId="0F736EF2" w14:textId="7D0198D2" w:rsidR="005F3BAC" w:rsidRPr="0046749C" w:rsidDel="00C80A79" w:rsidRDefault="005F3BAC" w:rsidP="5DA8076F">
            <w:pPr>
              <w:spacing w:after="160" w:line="259" w:lineRule="auto"/>
              <w:rPr>
                <w:del w:id="1881" w:author="Trần Công Tiến" w:date="2018-05-28T20:38:00Z"/>
                <w:rFonts w:ascii="Arial" w:hAnsi="Arial" w:cs="Arial"/>
                <w:b/>
                <w:bCs/>
                <w:noProof/>
                <w:rPrChange w:id="1882" w:author="Trần Công Tiến" w:date="2018-05-29T10:29:00Z">
                  <w:rPr>
                    <w:del w:id="1883" w:author="Trần Công Tiến" w:date="2018-05-28T20:38:00Z"/>
                    <w:b/>
                    <w:bCs/>
                  </w:rPr>
                </w:rPrChange>
              </w:rPr>
            </w:pPr>
            <w:ins w:id="1884" w:author="Hoan Ng" w:date="2017-03-20T22:18:00Z">
              <w:del w:id="1885" w:author="Trần Công Tiến" w:date="2018-03-27T01:01:00Z">
                <w:r w:rsidRPr="0046749C" w:rsidDel="5DA8076F">
                  <w:rPr>
                    <w:rFonts w:ascii="Arial" w:hAnsi="Arial" w:cs="Arial"/>
                    <w:b/>
                    <w:bCs/>
                    <w:noProof/>
                    <w:rPrChange w:id="1886" w:author="Trần Công Tiến" w:date="2018-05-29T10:29:00Z">
                      <w:rPr>
                        <w:b/>
                        <w:bCs/>
                      </w:rPr>
                    </w:rPrChange>
                  </w:rPr>
                  <w:delText> </w:delText>
                </w:r>
              </w:del>
            </w:ins>
          </w:p>
        </w:tc>
        <w:tc>
          <w:tcPr>
            <w:tcW w:w="868" w:type="dxa"/>
            <w:hideMark/>
            <w:tcPrChange w:id="1887" w:author="Microsoft Office User" w:date="2018-03-27T23:36:00Z">
              <w:tcPr>
                <w:tcW w:w="960" w:type="dxa"/>
                <w:hideMark/>
              </w:tcPr>
            </w:tcPrChange>
          </w:tcPr>
          <w:p w14:paraId="5A73F495" w14:textId="4CD24313" w:rsidR="005F3BAC" w:rsidRPr="0046749C" w:rsidDel="00C80A79" w:rsidRDefault="005F3BAC" w:rsidP="5DA8076F">
            <w:pPr>
              <w:spacing w:after="160" w:line="259" w:lineRule="auto"/>
              <w:rPr>
                <w:del w:id="1888" w:author="Trần Công Tiến" w:date="2018-05-28T20:38:00Z"/>
                <w:rFonts w:ascii="Arial" w:hAnsi="Arial" w:cs="Arial"/>
                <w:b/>
                <w:bCs/>
                <w:noProof/>
                <w:rPrChange w:id="1889" w:author="Trần Công Tiến" w:date="2018-05-29T10:29:00Z">
                  <w:rPr>
                    <w:del w:id="1890" w:author="Trần Công Tiến" w:date="2018-05-28T20:38:00Z"/>
                    <w:b/>
                    <w:bCs/>
                  </w:rPr>
                </w:rPrChange>
              </w:rPr>
            </w:pPr>
            <w:ins w:id="1891" w:author="Hoan Ng" w:date="2017-03-20T22:18:00Z">
              <w:del w:id="1892" w:author="Trần Công Tiến" w:date="2018-03-27T01:01:00Z">
                <w:r w:rsidRPr="0046749C" w:rsidDel="5DA8076F">
                  <w:rPr>
                    <w:rFonts w:ascii="Arial" w:hAnsi="Arial" w:cs="Arial"/>
                    <w:b/>
                    <w:bCs/>
                    <w:noProof/>
                    <w:rPrChange w:id="1893" w:author="Trần Công Tiến" w:date="2018-05-29T10:29:00Z">
                      <w:rPr>
                        <w:b/>
                        <w:bCs/>
                      </w:rPr>
                    </w:rPrChange>
                  </w:rPr>
                  <w:delText> </w:delText>
                </w:r>
              </w:del>
            </w:ins>
          </w:p>
        </w:tc>
        <w:tc>
          <w:tcPr>
            <w:tcW w:w="978" w:type="dxa"/>
            <w:hideMark/>
            <w:tcPrChange w:id="1894" w:author="Microsoft Office User" w:date="2018-03-27T23:36:00Z">
              <w:tcPr>
                <w:tcW w:w="960" w:type="dxa"/>
                <w:hideMark/>
              </w:tcPr>
            </w:tcPrChange>
          </w:tcPr>
          <w:p w14:paraId="2D7ADA96" w14:textId="5007167A" w:rsidR="005F3BAC" w:rsidRPr="0046749C" w:rsidDel="00C80A79" w:rsidRDefault="005F3BAC" w:rsidP="5DA8076F">
            <w:pPr>
              <w:spacing w:after="160" w:line="259" w:lineRule="auto"/>
              <w:rPr>
                <w:del w:id="1895" w:author="Trần Công Tiến" w:date="2018-05-28T20:38:00Z"/>
                <w:rFonts w:ascii="Arial" w:hAnsi="Arial" w:cs="Arial"/>
                <w:b/>
                <w:bCs/>
                <w:noProof/>
                <w:rPrChange w:id="1896" w:author="Trần Công Tiến" w:date="2018-05-29T10:29:00Z">
                  <w:rPr>
                    <w:del w:id="1897" w:author="Trần Công Tiến" w:date="2018-05-28T20:38:00Z"/>
                    <w:b/>
                    <w:bCs/>
                  </w:rPr>
                </w:rPrChange>
              </w:rPr>
            </w:pPr>
            <w:ins w:id="1898" w:author="Hoan Ng" w:date="2017-03-20T22:18:00Z">
              <w:del w:id="1899" w:author="Trần Công Tiến" w:date="2018-03-27T01:01:00Z">
                <w:r w:rsidRPr="0046749C" w:rsidDel="5DA8076F">
                  <w:rPr>
                    <w:rFonts w:ascii="Arial" w:hAnsi="Arial" w:cs="Arial"/>
                    <w:b/>
                    <w:bCs/>
                    <w:noProof/>
                    <w:rPrChange w:id="1900" w:author="Trần Công Tiến" w:date="2018-05-29T10:29:00Z">
                      <w:rPr>
                        <w:b/>
                        <w:bCs/>
                      </w:rPr>
                    </w:rPrChange>
                  </w:rPr>
                  <w:delText> </w:delText>
                </w:r>
              </w:del>
            </w:ins>
          </w:p>
        </w:tc>
        <w:tc>
          <w:tcPr>
            <w:tcW w:w="790" w:type="dxa"/>
            <w:hideMark/>
            <w:tcPrChange w:id="1901" w:author="Microsoft Office User" w:date="2018-03-27T23:36:00Z">
              <w:tcPr>
                <w:tcW w:w="960" w:type="dxa"/>
                <w:hideMark/>
              </w:tcPr>
            </w:tcPrChange>
          </w:tcPr>
          <w:p w14:paraId="5D2079E4" w14:textId="0F78F3DB" w:rsidR="005F3BAC" w:rsidRPr="0046749C" w:rsidDel="00C80A79" w:rsidRDefault="005F3BAC">
            <w:pPr>
              <w:rPr>
                <w:ins w:id="1902" w:author="Hoan Ng" w:date="2017-03-20T22:18:00Z"/>
                <w:del w:id="1903" w:author="Trần Công Tiến" w:date="2018-05-28T20:38:00Z"/>
                <w:rFonts w:ascii="Arial" w:hAnsi="Arial" w:cs="Arial"/>
                <w:b/>
                <w:bCs/>
                <w:noProof/>
                <w:rPrChange w:id="1904" w:author="Trần Công Tiến" w:date="2018-05-29T10:29:00Z">
                  <w:rPr>
                    <w:ins w:id="1905" w:author="Hoan Ng" w:date="2017-03-20T22:18:00Z"/>
                    <w:del w:id="1906" w:author="Trần Công Tiến" w:date="2018-05-28T20:38:00Z"/>
                    <w:b/>
                    <w:bCs/>
                  </w:rPr>
                </w:rPrChange>
              </w:rPr>
            </w:pPr>
            <w:ins w:id="1907" w:author="Hoan Ng" w:date="2017-03-20T22:18:00Z">
              <w:del w:id="1908" w:author="Trần Công Tiến" w:date="2018-05-28T20:38:00Z">
                <w:r w:rsidRPr="0046749C" w:rsidDel="00C80A79">
                  <w:rPr>
                    <w:rFonts w:ascii="Arial" w:hAnsi="Arial" w:cs="Arial"/>
                    <w:b/>
                    <w:bCs/>
                    <w:noProof/>
                    <w:rPrChange w:id="1909" w:author="Trần Công Tiến" w:date="2018-05-29T10:29:00Z">
                      <w:rPr>
                        <w:b/>
                        <w:bCs/>
                      </w:rPr>
                    </w:rPrChange>
                  </w:rPr>
                  <w:delText> </w:delText>
                </w:r>
              </w:del>
            </w:ins>
          </w:p>
        </w:tc>
      </w:tr>
      <w:tr w:rsidR="005F3BAC" w:rsidRPr="0046749C" w:rsidDel="00C80A79" w14:paraId="2155419A" w14:textId="681753FF" w:rsidTr="00491339">
        <w:trPr>
          <w:trHeight w:val="300"/>
          <w:jc w:val="center"/>
          <w:ins w:id="1910" w:author="Hoan Ng" w:date="2017-03-20T22:18:00Z"/>
          <w:del w:id="1911" w:author="Trần Công Tiến" w:date="2018-05-28T20:38:00Z"/>
          <w:trPrChange w:id="1912" w:author="Microsoft Office User" w:date="2018-03-27T23:36:00Z">
            <w:trPr>
              <w:trHeight w:val="300"/>
            </w:trPr>
          </w:trPrChange>
        </w:trPr>
        <w:tc>
          <w:tcPr>
            <w:tcW w:w="9350" w:type="dxa"/>
            <w:gridSpan w:val="6"/>
            <w:hideMark/>
            <w:tcPrChange w:id="1913" w:author="Microsoft Office User" w:date="2018-03-27T23:36:00Z">
              <w:tcPr>
                <w:tcW w:w="15320" w:type="dxa"/>
                <w:gridSpan w:val="7"/>
                <w:hideMark/>
              </w:tcPr>
            </w:tcPrChange>
          </w:tcPr>
          <w:p w14:paraId="584D1CC3" w14:textId="4706B9EB" w:rsidR="005F3BAC" w:rsidRPr="0046749C" w:rsidDel="00C80A79" w:rsidRDefault="005F3BAC">
            <w:pPr>
              <w:rPr>
                <w:ins w:id="1914" w:author="Hoan Ng" w:date="2017-03-20T22:18:00Z"/>
                <w:del w:id="1915" w:author="Trần Công Tiến" w:date="2018-05-28T20:38:00Z"/>
                <w:rFonts w:ascii="Arial" w:hAnsi="Arial" w:cs="Arial"/>
                <w:b/>
                <w:bCs/>
                <w:noProof/>
                <w:rPrChange w:id="1916" w:author="Trần Công Tiến" w:date="2018-05-29T10:29:00Z">
                  <w:rPr>
                    <w:ins w:id="1917" w:author="Hoan Ng" w:date="2017-03-20T22:18:00Z"/>
                    <w:del w:id="1918" w:author="Trần Công Tiến" w:date="2018-05-28T20:38:00Z"/>
                    <w:b/>
                    <w:bCs/>
                  </w:rPr>
                </w:rPrChange>
              </w:rPr>
            </w:pPr>
            <w:ins w:id="1919" w:author="Hoan Ng" w:date="2017-03-20T22:18:00Z">
              <w:del w:id="1920" w:author="Trần Công Tiến" w:date="2018-05-28T20:38:00Z">
                <w:r w:rsidRPr="0046749C" w:rsidDel="00C80A79">
                  <w:rPr>
                    <w:rFonts w:ascii="Arial" w:hAnsi="Arial" w:cs="Arial"/>
                    <w:b/>
                    <w:bCs/>
                    <w:noProof/>
                    <w:rPrChange w:id="1921" w:author="Trần Công Tiến" w:date="2018-05-29T10:29:00Z">
                      <w:rPr>
                        <w:b/>
                        <w:bCs/>
                      </w:rPr>
                    </w:rPrChange>
                  </w:rPr>
                  <w:delText>IV. NỘP BÁO CÁO TIẾN ĐỘ &amp; SẢN PHẨM…</w:delText>
                </w:r>
              </w:del>
            </w:ins>
          </w:p>
        </w:tc>
      </w:tr>
      <w:tr w:rsidR="005F3BAC" w:rsidRPr="0046749C" w:rsidDel="00C80A79" w14:paraId="08A95BAF" w14:textId="2FC8ED9E" w:rsidTr="00491339">
        <w:trPr>
          <w:trHeight w:val="300"/>
          <w:jc w:val="center"/>
          <w:ins w:id="1922" w:author="Hoan Ng" w:date="2017-03-20T22:18:00Z"/>
          <w:del w:id="1923" w:author="Trần Công Tiến" w:date="2018-05-28T20:38:00Z"/>
          <w:trPrChange w:id="1924" w:author="Microsoft Office User" w:date="2018-03-27T23:36:00Z">
            <w:trPr>
              <w:trHeight w:val="300"/>
            </w:trPr>
          </w:trPrChange>
        </w:trPr>
        <w:tc>
          <w:tcPr>
            <w:tcW w:w="985" w:type="dxa"/>
            <w:hideMark/>
            <w:tcPrChange w:id="1925" w:author="Microsoft Office User" w:date="2018-03-27T23:36:00Z">
              <w:tcPr>
                <w:tcW w:w="8140" w:type="dxa"/>
                <w:gridSpan w:val="2"/>
                <w:hideMark/>
              </w:tcPr>
            </w:tcPrChange>
          </w:tcPr>
          <w:p w14:paraId="5EC285D6" w14:textId="71D6A727" w:rsidR="005F3BAC" w:rsidRPr="0046749C" w:rsidDel="00C80A79" w:rsidRDefault="005F3BAC">
            <w:pPr>
              <w:rPr>
                <w:ins w:id="1926" w:author="Hoan Ng" w:date="2017-03-20T22:18:00Z"/>
                <w:del w:id="1927" w:author="Trần Công Tiến" w:date="2018-05-28T20:38:00Z"/>
                <w:rFonts w:ascii="Arial" w:hAnsi="Arial" w:cs="Arial"/>
                <w:b/>
                <w:bCs/>
                <w:noProof/>
                <w:rPrChange w:id="1928" w:author="Trần Công Tiến" w:date="2018-05-29T10:29:00Z">
                  <w:rPr>
                    <w:ins w:id="1929" w:author="Hoan Ng" w:date="2017-03-20T22:18:00Z"/>
                    <w:del w:id="1930" w:author="Trần Công Tiến" w:date="2018-05-28T20:38:00Z"/>
                    <w:b/>
                    <w:bCs/>
                  </w:rPr>
                </w:rPrChange>
              </w:rPr>
            </w:pPr>
            <w:ins w:id="1931" w:author="Hoan Ng" w:date="2017-03-20T22:18:00Z">
              <w:del w:id="1932" w:author="Trần Công Tiến" w:date="2018-05-28T20:38:00Z">
                <w:r w:rsidRPr="0046749C" w:rsidDel="00C80A79">
                  <w:rPr>
                    <w:rFonts w:ascii="Arial" w:hAnsi="Arial" w:cs="Arial"/>
                    <w:b/>
                    <w:bCs/>
                    <w:noProof/>
                    <w:rPrChange w:id="1933" w:author="Trần Công Tiến" w:date="2018-05-29T10:29:00Z">
                      <w:rPr>
                        <w:b/>
                        <w:bCs/>
                      </w:rPr>
                    </w:rPrChange>
                  </w:rPr>
                  <w:delText> </w:delText>
                </w:r>
              </w:del>
            </w:ins>
          </w:p>
        </w:tc>
        <w:tc>
          <w:tcPr>
            <w:tcW w:w="4702" w:type="dxa"/>
            <w:hideMark/>
            <w:tcPrChange w:id="1934" w:author="Microsoft Office User" w:date="2018-03-27T23:36:00Z">
              <w:tcPr>
                <w:tcW w:w="3340" w:type="dxa"/>
                <w:hideMark/>
              </w:tcPr>
            </w:tcPrChange>
          </w:tcPr>
          <w:p w14:paraId="67955B3A" w14:textId="2DEF26AE" w:rsidR="005F3BAC" w:rsidRPr="0046749C" w:rsidDel="00C80A79" w:rsidRDefault="005F3BAC" w:rsidP="005F3BAC">
            <w:pPr>
              <w:rPr>
                <w:ins w:id="1935" w:author="Hoan Ng" w:date="2017-03-20T22:18:00Z"/>
                <w:del w:id="1936" w:author="Trần Công Tiến" w:date="2018-05-28T20:38:00Z"/>
                <w:rFonts w:ascii="Arial" w:hAnsi="Arial" w:cs="Arial"/>
                <w:b/>
                <w:bCs/>
                <w:noProof/>
                <w:rPrChange w:id="1937" w:author="Trần Công Tiến" w:date="2018-05-29T10:29:00Z">
                  <w:rPr>
                    <w:ins w:id="1938" w:author="Hoan Ng" w:date="2017-03-20T22:18:00Z"/>
                    <w:del w:id="1939" w:author="Trần Công Tiến" w:date="2018-05-28T20:38:00Z"/>
                    <w:b/>
                    <w:bCs/>
                  </w:rPr>
                </w:rPrChange>
              </w:rPr>
            </w:pPr>
            <w:ins w:id="1940" w:author="Hoan Ng" w:date="2017-03-20T22:18:00Z">
              <w:del w:id="1941" w:author="Trần Công Tiến" w:date="2018-05-28T20:38:00Z">
                <w:r w:rsidRPr="0046749C" w:rsidDel="00C80A79">
                  <w:rPr>
                    <w:rFonts w:ascii="Arial" w:hAnsi="Arial" w:cs="Arial"/>
                    <w:b/>
                    <w:bCs/>
                    <w:noProof/>
                    <w:rPrChange w:id="1942" w:author="Trần Công Tiến" w:date="2018-05-29T10:29:00Z">
                      <w:rPr>
                        <w:b/>
                        <w:bCs/>
                      </w:rPr>
                    </w:rPrChange>
                  </w:rPr>
                  <w:delText>Nộp lần 1</w:delText>
                </w:r>
              </w:del>
            </w:ins>
          </w:p>
        </w:tc>
        <w:tc>
          <w:tcPr>
            <w:tcW w:w="1027" w:type="dxa"/>
            <w:hideMark/>
            <w:tcPrChange w:id="1943" w:author="Microsoft Office User" w:date="2018-03-27T23:36:00Z">
              <w:tcPr>
                <w:tcW w:w="960" w:type="dxa"/>
                <w:hideMark/>
              </w:tcPr>
            </w:tcPrChange>
          </w:tcPr>
          <w:p w14:paraId="67D99CE8" w14:textId="381CDFF1" w:rsidR="005F3BAC" w:rsidRPr="0046749C" w:rsidDel="00C80A79" w:rsidRDefault="005F3BAC">
            <w:pPr>
              <w:rPr>
                <w:ins w:id="1944" w:author="Hoan Ng" w:date="2017-03-20T22:18:00Z"/>
                <w:del w:id="1945" w:author="Trần Công Tiến" w:date="2018-05-28T20:38:00Z"/>
                <w:rFonts w:ascii="Arial" w:hAnsi="Arial" w:cs="Arial"/>
                <w:b/>
                <w:bCs/>
                <w:noProof/>
                <w:rPrChange w:id="1946" w:author="Trần Công Tiến" w:date="2018-05-29T10:29:00Z">
                  <w:rPr>
                    <w:ins w:id="1947" w:author="Hoan Ng" w:date="2017-03-20T22:18:00Z"/>
                    <w:del w:id="1948" w:author="Trần Công Tiến" w:date="2018-05-28T20:38:00Z"/>
                    <w:b/>
                    <w:bCs/>
                  </w:rPr>
                </w:rPrChange>
              </w:rPr>
            </w:pPr>
            <w:ins w:id="1949" w:author="Hoan Ng" w:date="2017-03-20T22:18:00Z">
              <w:del w:id="1950" w:author="Trần Công Tiến" w:date="2018-05-28T20:38:00Z">
                <w:r w:rsidRPr="0046749C" w:rsidDel="00C80A79">
                  <w:rPr>
                    <w:rFonts w:ascii="Arial" w:hAnsi="Arial" w:cs="Arial"/>
                    <w:b/>
                    <w:bCs/>
                    <w:noProof/>
                    <w:rPrChange w:id="1951" w:author="Trần Công Tiến" w:date="2018-05-29T10:29:00Z">
                      <w:rPr>
                        <w:b/>
                        <w:bCs/>
                      </w:rPr>
                    </w:rPrChange>
                  </w:rPr>
                  <w:delText> </w:delText>
                </w:r>
              </w:del>
            </w:ins>
          </w:p>
        </w:tc>
        <w:tc>
          <w:tcPr>
            <w:tcW w:w="868" w:type="dxa"/>
            <w:hideMark/>
            <w:tcPrChange w:id="1952" w:author="Microsoft Office User" w:date="2018-03-27T23:36:00Z">
              <w:tcPr>
                <w:tcW w:w="960" w:type="dxa"/>
                <w:hideMark/>
              </w:tcPr>
            </w:tcPrChange>
          </w:tcPr>
          <w:p w14:paraId="22654C25" w14:textId="7D76A72F" w:rsidR="005F3BAC" w:rsidRPr="0046749C" w:rsidDel="00C80A79" w:rsidRDefault="005F3BAC">
            <w:pPr>
              <w:rPr>
                <w:ins w:id="1953" w:author="Hoan Ng" w:date="2017-03-20T22:18:00Z"/>
                <w:del w:id="1954" w:author="Trần Công Tiến" w:date="2018-05-28T20:38:00Z"/>
                <w:rFonts w:ascii="Arial" w:hAnsi="Arial" w:cs="Arial"/>
                <w:b/>
                <w:bCs/>
                <w:noProof/>
                <w:rPrChange w:id="1955" w:author="Trần Công Tiến" w:date="2018-05-29T10:29:00Z">
                  <w:rPr>
                    <w:ins w:id="1956" w:author="Hoan Ng" w:date="2017-03-20T22:18:00Z"/>
                    <w:del w:id="1957" w:author="Trần Công Tiến" w:date="2018-05-28T20:38:00Z"/>
                    <w:b/>
                    <w:bCs/>
                  </w:rPr>
                </w:rPrChange>
              </w:rPr>
            </w:pPr>
            <w:ins w:id="1958" w:author="Hoan Ng" w:date="2017-03-20T22:18:00Z">
              <w:del w:id="1959" w:author="Trần Công Tiến" w:date="2018-05-28T20:38:00Z">
                <w:r w:rsidRPr="0046749C" w:rsidDel="00C80A79">
                  <w:rPr>
                    <w:rFonts w:ascii="Arial" w:hAnsi="Arial" w:cs="Arial"/>
                    <w:b/>
                    <w:bCs/>
                    <w:noProof/>
                    <w:rPrChange w:id="1960" w:author="Trần Công Tiến" w:date="2018-05-29T10:29:00Z">
                      <w:rPr>
                        <w:b/>
                        <w:bCs/>
                      </w:rPr>
                    </w:rPrChange>
                  </w:rPr>
                  <w:delText> </w:delText>
                </w:r>
              </w:del>
            </w:ins>
          </w:p>
        </w:tc>
        <w:tc>
          <w:tcPr>
            <w:tcW w:w="978" w:type="dxa"/>
            <w:hideMark/>
            <w:tcPrChange w:id="1961" w:author="Microsoft Office User" w:date="2018-03-27T23:36:00Z">
              <w:tcPr>
                <w:tcW w:w="960" w:type="dxa"/>
                <w:hideMark/>
              </w:tcPr>
            </w:tcPrChange>
          </w:tcPr>
          <w:p w14:paraId="2326F572" w14:textId="1CCC5244" w:rsidR="005F3BAC" w:rsidRPr="0046749C" w:rsidDel="00C80A79" w:rsidRDefault="005F3BAC">
            <w:pPr>
              <w:rPr>
                <w:ins w:id="1962" w:author="Hoan Ng" w:date="2017-03-20T22:18:00Z"/>
                <w:del w:id="1963" w:author="Trần Công Tiến" w:date="2018-05-28T20:38:00Z"/>
                <w:rFonts w:ascii="Arial" w:hAnsi="Arial" w:cs="Arial"/>
                <w:b/>
                <w:bCs/>
                <w:noProof/>
                <w:rPrChange w:id="1964" w:author="Trần Công Tiến" w:date="2018-05-29T10:29:00Z">
                  <w:rPr>
                    <w:ins w:id="1965" w:author="Hoan Ng" w:date="2017-03-20T22:18:00Z"/>
                    <w:del w:id="1966" w:author="Trần Công Tiến" w:date="2018-05-28T20:38:00Z"/>
                    <w:b/>
                    <w:bCs/>
                  </w:rPr>
                </w:rPrChange>
              </w:rPr>
            </w:pPr>
            <w:ins w:id="1967" w:author="Hoan Ng" w:date="2017-03-20T22:18:00Z">
              <w:del w:id="1968" w:author="Trần Công Tiến" w:date="2018-05-28T20:38:00Z">
                <w:r w:rsidRPr="0046749C" w:rsidDel="00C80A79">
                  <w:rPr>
                    <w:rFonts w:ascii="Arial" w:hAnsi="Arial" w:cs="Arial"/>
                    <w:b/>
                    <w:bCs/>
                    <w:noProof/>
                    <w:rPrChange w:id="1969" w:author="Trần Công Tiến" w:date="2018-05-29T10:29:00Z">
                      <w:rPr>
                        <w:b/>
                        <w:bCs/>
                      </w:rPr>
                    </w:rPrChange>
                  </w:rPr>
                  <w:delText> </w:delText>
                </w:r>
              </w:del>
            </w:ins>
          </w:p>
        </w:tc>
        <w:tc>
          <w:tcPr>
            <w:tcW w:w="790" w:type="dxa"/>
            <w:hideMark/>
            <w:tcPrChange w:id="1970" w:author="Microsoft Office User" w:date="2018-03-27T23:36:00Z">
              <w:tcPr>
                <w:tcW w:w="960" w:type="dxa"/>
                <w:hideMark/>
              </w:tcPr>
            </w:tcPrChange>
          </w:tcPr>
          <w:p w14:paraId="28A2CD43" w14:textId="7FDBD6B5" w:rsidR="005F3BAC" w:rsidRPr="0046749C" w:rsidDel="00C80A79" w:rsidRDefault="005F3BAC">
            <w:pPr>
              <w:rPr>
                <w:ins w:id="1971" w:author="Hoan Ng" w:date="2017-03-20T22:18:00Z"/>
                <w:del w:id="1972" w:author="Trần Công Tiến" w:date="2018-05-28T20:38:00Z"/>
                <w:rFonts w:ascii="Arial" w:hAnsi="Arial" w:cs="Arial"/>
                <w:b/>
                <w:bCs/>
                <w:noProof/>
                <w:rPrChange w:id="1973" w:author="Trần Công Tiến" w:date="2018-05-29T10:29:00Z">
                  <w:rPr>
                    <w:ins w:id="1974" w:author="Hoan Ng" w:date="2017-03-20T22:18:00Z"/>
                    <w:del w:id="1975" w:author="Trần Công Tiến" w:date="2018-05-28T20:38:00Z"/>
                    <w:b/>
                    <w:bCs/>
                  </w:rPr>
                </w:rPrChange>
              </w:rPr>
            </w:pPr>
            <w:ins w:id="1976" w:author="Hoan Ng" w:date="2017-03-20T22:18:00Z">
              <w:del w:id="1977" w:author="Trần Công Tiến" w:date="2018-05-28T20:38:00Z">
                <w:r w:rsidRPr="0046749C" w:rsidDel="00C80A79">
                  <w:rPr>
                    <w:rFonts w:ascii="Arial" w:hAnsi="Arial" w:cs="Arial"/>
                    <w:b/>
                    <w:bCs/>
                    <w:noProof/>
                    <w:rPrChange w:id="1978" w:author="Trần Công Tiến" w:date="2018-05-29T10:29:00Z">
                      <w:rPr>
                        <w:b/>
                        <w:bCs/>
                      </w:rPr>
                    </w:rPrChange>
                  </w:rPr>
                  <w:delText> </w:delText>
                </w:r>
              </w:del>
            </w:ins>
          </w:p>
        </w:tc>
      </w:tr>
      <w:tr w:rsidR="005F3BAC" w:rsidRPr="0046749C" w:rsidDel="00C80A79" w14:paraId="6B5C81B7" w14:textId="4835D781" w:rsidTr="00491339">
        <w:trPr>
          <w:trHeight w:val="300"/>
          <w:jc w:val="center"/>
          <w:ins w:id="1979" w:author="Hoan Ng" w:date="2017-03-20T22:18:00Z"/>
          <w:del w:id="1980" w:author="Trần Công Tiến" w:date="2018-05-28T20:38:00Z"/>
          <w:trPrChange w:id="1981" w:author="Microsoft Office User" w:date="2018-03-27T23:36:00Z">
            <w:trPr>
              <w:trHeight w:val="300"/>
            </w:trPr>
          </w:trPrChange>
        </w:trPr>
        <w:tc>
          <w:tcPr>
            <w:tcW w:w="985" w:type="dxa"/>
            <w:hideMark/>
            <w:tcPrChange w:id="1982" w:author="Microsoft Office User" w:date="2018-03-27T23:36:00Z">
              <w:tcPr>
                <w:tcW w:w="8140" w:type="dxa"/>
                <w:gridSpan w:val="2"/>
                <w:hideMark/>
              </w:tcPr>
            </w:tcPrChange>
          </w:tcPr>
          <w:p w14:paraId="642F01F8" w14:textId="10B02664" w:rsidR="005F3BAC" w:rsidRPr="0046749C" w:rsidDel="00C80A79" w:rsidRDefault="005F3BAC">
            <w:pPr>
              <w:rPr>
                <w:ins w:id="1983" w:author="Hoan Ng" w:date="2017-03-20T22:18:00Z"/>
                <w:del w:id="1984" w:author="Trần Công Tiến" w:date="2018-05-28T20:38:00Z"/>
                <w:rFonts w:ascii="Arial" w:hAnsi="Arial" w:cs="Arial"/>
                <w:b/>
                <w:bCs/>
                <w:noProof/>
                <w:rPrChange w:id="1985" w:author="Trần Công Tiến" w:date="2018-05-29T10:29:00Z">
                  <w:rPr>
                    <w:ins w:id="1986" w:author="Hoan Ng" w:date="2017-03-20T22:18:00Z"/>
                    <w:del w:id="1987" w:author="Trần Công Tiến" w:date="2018-05-28T20:38:00Z"/>
                    <w:b/>
                    <w:bCs/>
                  </w:rPr>
                </w:rPrChange>
              </w:rPr>
            </w:pPr>
            <w:ins w:id="1988" w:author="Hoan Ng" w:date="2017-03-20T22:18:00Z">
              <w:del w:id="1989" w:author="Trần Công Tiến" w:date="2018-05-28T20:38:00Z">
                <w:r w:rsidRPr="0046749C" w:rsidDel="00C80A79">
                  <w:rPr>
                    <w:rFonts w:ascii="Arial" w:hAnsi="Arial" w:cs="Arial"/>
                    <w:b/>
                    <w:bCs/>
                    <w:noProof/>
                    <w:rPrChange w:id="1990" w:author="Trần Công Tiến" w:date="2018-05-29T10:29:00Z">
                      <w:rPr>
                        <w:b/>
                        <w:bCs/>
                      </w:rPr>
                    </w:rPrChange>
                  </w:rPr>
                  <w:delText> </w:delText>
                </w:r>
              </w:del>
            </w:ins>
          </w:p>
        </w:tc>
        <w:tc>
          <w:tcPr>
            <w:tcW w:w="4702" w:type="dxa"/>
            <w:hideMark/>
            <w:tcPrChange w:id="1991" w:author="Microsoft Office User" w:date="2018-03-27T23:36:00Z">
              <w:tcPr>
                <w:tcW w:w="3340" w:type="dxa"/>
                <w:hideMark/>
              </w:tcPr>
            </w:tcPrChange>
          </w:tcPr>
          <w:p w14:paraId="7A6B662D" w14:textId="0F0EEAD7" w:rsidR="005F3BAC" w:rsidRPr="0046749C" w:rsidDel="00C80A79" w:rsidRDefault="005F3BAC" w:rsidP="005F3BAC">
            <w:pPr>
              <w:rPr>
                <w:ins w:id="1992" w:author="Hoan Ng" w:date="2017-03-20T22:18:00Z"/>
                <w:del w:id="1993" w:author="Trần Công Tiến" w:date="2018-05-28T20:38:00Z"/>
                <w:rFonts w:ascii="Arial" w:hAnsi="Arial" w:cs="Arial"/>
                <w:b/>
                <w:bCs/>
                <w:noProof/>
                <w:rPrChange w:id="1994" w:author="Trần Công Tiến" w:date="2018-05-29T10:29:00Z">
                  <w:rPr>
                    <w:ins w:id="1995" w:author="Hoan Ng" w:date="2017-03-20T22:18:00Z"/>
                    <w:del w:id="1996" w:author="Trần Công Tiến" w:date="2018-05-28T20:38:00Z"/>
                    <w:b/>
                    <w:bCs/>
                  </w:rPr>
                </w:rPrChange>
              </w:rPr>
            </w:pPr>
            <w:ins w:id="1997" w:author="Hoan Ng" w:date="2017-03-20T22:18:00Z">
              <w:del w:id="1998" w:author="Trần Công Tiến" w:date="2018-05-28T20:38:00Z">
                <w:r w:rsidRPr="0046749C" w:rsidDel="00C80A79">
                  <w:rPr>
                    <w:rFonts w:ascii="Arial" w:hAnsi="Arial" w:cs="Arial"/>
                    <w:b/>
                    <w:bCs/>
                    <w:noProof/>
                    <w:rPrChange w:id="1999" w:author="Trần Công Tiến" w:date="2018-05-29T10:29:00Z">
                      <w:rPr>
                        <w:b/>
                        <w:bCs/>
                      </w:rPr>
                    </w:rPrChange>
                  </w:rPr>
                  <w:delText>Nộp lần 2</w:delText>
                </w:r>
              </w:del>
            </w:ins>
          </w:p>
        </w:tc>
        <w:tc>
          <w:tcPr>
            <w:tcW w:w="1027" w:type="dxa"/>
            <w:hideMark/>
            <w:tcPrChange w:id="2000" w:author="Microsoft Office User" w:date="2018-03-27T23:36:00Z">
              <w:tcPr>
                <w:tcW w:w="960" w:type="dxa"/>
                <w:hideMark/>
              </w:tcPr>
            </w:tcPrChange>
          </w:tcPr>
          <w:p w14:paraId="053BB972" w14:textId="1301A575" w:rsidR="005F3BAC" w:rsidRPr="0046749C" w:rsidDel="00C80A79" w:rsidRDefault="005F3BAC">
            <w:pPr>
              <w:rPr>
                <w:ins w:id="2001" w:author="Hoan Ng" w:date="2017-03-20T22:18:00Z"/>
                <w:del w:id="2002" w:author="Trần Công Tiến" w:date="2018-05-28T20:38:00Z"/>
                <w:rFonts w:ascii="Arial" w:hAnsi="Arial" w:cs="Arial"/>
                <w:b/>
                <w:bCs/>
                <w:noProof/>
                <w:rPrChange w:id="2003" w:author="Trần Công Tiến" w:date="2018-05-29T10:29:00Z">
                  <w:rPr>
                    <w:ins w:id="2004" w:author="Hoan Ng" w:date="2017-03-20T22:18:00Z"/>
                    <w:del w:id="2005" w:author="Trần Công Tiến" w:date="2018-05-28T20:38:00Z"/>
                    <w:b/>
                    <w:bCs/>
                  </w:rPr>
                </w:rPrChange>
              </w:rPr>
            </w:pPr>
            <w:ins w:id="2006" w:author="Hoan Ng" w:date="2017-03-20T22:18:00Z">
              <w:del w:id="2007" w:author="Trần Công Tiến" w:date="2018-05-28T20:38:00Z">
                <w:r w:rsidRPr="0046749C" w:rsidDel="00C80A79">
                  <w:rPr>
                    <w:rFonts w:ascii="Arial" w:hAnsi="Arial" w:cs="Arial"/>
                    <w:b/>
                    <w:bCs/>
                    <w:noProof/>
                    <w:rPrChange w:id="2008" w:author="Trần Công Tiến" w:date="2018-05-29T10:29:00Z">
                      <w:rPr>
                        <w:b/>
                        <w:bCs/>
                      </w:rPr>
                    </w:rPrChange>
                  </w:rPr>
                  <w:delText> </w:delText>
                </w:r>
              </w:del>
            </w:ins>
          </w:p>
        </w:tc>
        <w:tc>
          <w:tcPr>
            <w:tcW w:w="868" w:type="dxa"/>
            <w:hideMark/>
            <w:tcPrChange w:id="2009" w:author="Microsoft Office User" w:date="2018-03-27T23:36:00Z">
              <w:tcPr>
                <w:tcW w:w="960" w:type="dxa"/>
                <w:hideMark/>
              </w:tcPr>
            </w:tcPrChange>
          </w:tcPr>
          <w:p w14:paraId="5F460FDF" w14:textId="2FA9AF41" w:rsidR="005F3BAC" w:rsidRPr="0046749C" w:rsidDel="00C80A79" w:rsidRDefault="005F3BAC">
            <w:pPr>
              <w:rPr>
                <w:ins w:id="2010" w:author="Hoan Ng" w:date="2017-03-20T22:18:00Z"/>
                <w:del w:id="2011" w:author="Trần Công Tiến" w:date="2018-05-28T20:38:00Z"/>
                <w:rFonts w:ascii="Arial" w:hAnsi="Arial" w:cs="Arial"/>
                <w:b/>
                <w:bCs/>
                <w:noProof/>
                <w:rPrChange w:id="2012" w:author="Trần Công Tiến" w:date="2018-05-29T10:29:00Z">
                  <w:rPr>
                    <w:ins w:id="2013" w:author="Hoan Ng" w:date="2017-03-20T22:18:00Z"/>
                    <w:del w:id="2014" w:author="Trần Công Tiến" w:date="2018-05-28T20:38:00Z"/>
                    <w:b/>
                    <w:bCs/>
                  </w:rPr>
                </w:rPrChange>
              </w:rPr>
            </w:pPr>
            <w:ins w:id="2015" w:author="Hoan Ng" w:date="2017-03-20T22:18:00Z">
              <w:del w:id="2016" w:author="Trần Công Tiến" w:date="2018-05-28T20:38:00Z">
                <w:r w:rsidRPr="0046749C" w:rsidDel="00C80A79">
                  <w:rPr>
                    <w:rFonts w:ascii="Arial" w:hAnsi="Arial" w:cs="Arial"/>
                    <w:b/>
                    <w:bCs/>
                    <w:noProof/>
                    <w:rPrChange w:id="2017" w:author="Trần Công Tiến" w:date="2018-05-29T10:29:00Z">
                      <w:rPr>
                        <w:b/>
                        <w:bCs/>
                      </w:rPr>
                    </w:rPrChange>
                  </w:rPr>
                  <w:delText> </w:delText>
                </w:r>
              </w:del>
            </w:ins>
          </w:p>
        </w:tc>
        <w:tc>
          <w:tcPr>
            <w:tcW w:w="978" w:type="dxa"/>
            <w:hideMark/>
            <w:tcPrChange w:id="2018" w:author="Microsoft Office User" w:date="2018-03-27T23:36:00Z">
              <w:tcPr>
                <w:tcW w:w="960" w:type="dxa"/>
                <w:hideMark/>
              </w:tcPr>
            </w:tcPrChange>
          </w:tcPr>
          <w:p w14:paraId="1DDBC677" w14:textId="0E198D9D" w:rsidR="005F3BAC" w:rsidRPr="0046749C" w:rsidDel="00C80A79" w:rsidRDefault="005F3BAC">
            <w:pPr>
              <w:rPr>
                <w:ins w:id="2019" w:author="Hoan Ng" w:date="2017-03-20T22:18:00Z"/>
                <w:del w:id="2020" w:author="Trần Công Tiến" w:date="2018-05-28T20:38:00Z"/>
                <w:rFonts w:ascii="Arial" w:hAnsi="Arial" w:cs="Arial"/>
                <w:b/>
                <w:bCs/>
                <w:noProof/>
                <w:rPrChange w:id="2021" w:author="Trần Công Tiến" w:date="2018-05-29T10:29:00Z">
                  <w:rPr>
                    <w:ins w:id="2022" w:author="Hoan Ng" w:date="2017-03-20T22:18:00Z"/>
                    <w:del w:id="2023" w:author="Trần Công Tiến" w:date="2018-05-28T20:38:00Z"/>
                    <w:b/>
                    <w:bCs/>
                  </w:rPr>
                </w:rPrChange>
              </w:rPr>
            </w:pPr>
            <w:ins w:id="2024" w:author="Hoan Ng" w:date="2017-03-20T22:18:00Z">
              <w:del w:id="2025" w:author="Trần Công Tiến" w:date="2018-05-28T20:38:00Z">
                <w:r w:rsidRPr="0046749C" w:rsidDel="00C80A79">
                  <w:rPr>
                    <w:rFonts w:ascii="Arial" w:hAnsi="Arial" w:cs="Arial"/>
                    <w:b/>
                    <w:bCs/>
                    <w:noProof/>
                    <w:rPrChange w:id="2026" w:author="Trần Công Tiến" w:date="2018-05-29T10:29:00Z">
                      <w:rPr>
                        <w:b/>
                        <w:bCs/>
                      </w:rPr>
                    </w:rPrChange>
                  </w:rPr>
                  <w:delText> </w:delText>
                </w:r>
              </w:del>
            </w:ins>
          </w:p>
        </w:tc>
        <w:tc>
          <w:tcPr>
            <w:tcW w:w="790" w:type="dxa"/>
            <w:hideMark/>
            <w:tcPrChange w:id="2027" w:author="Microsoft Office User" w:date="2018-03-27T23:36:00Z">
              <w:tcPr>
                <w:tcW w:w="960" w:type="dxa"/>
                <w:hideMark/>
              </w:tcPr>
            </w:tcPrChange>
          </w:tcPr>
          <w:p w14:paraId="13597EA7" w14:textId="78A40A8E" w:rsidR="005F3BAC" w:rsidRPr="0046749C" w:rsidDel="00C80A79" w:rsidRDefault="005F3BAC">
            <w:pPr>
              <w:rPr>
                <w:ins w:id="2028" w:author="Hoan Ng" w:date="2017-03-20T22:18:00Z"/>
                <w:del w:id="2029" w:author="Trần Công Tiến" w:date="2018-05-28T20:38:00Z"/>
                <w:rFonts w:ascii="Arial" w:hAnsi="Arial" w:cs="Arial"/>
                <w:b/>
                <w:bCs/>
                <w:noProof/>
                <w:rPrChange w:id="2030" w:author="Trần Công Tiến" w:date="2018-05-29T10:29:00Z">
                  <w:rPr>
                    <w:ins w:id="2031" w:author="Hoan Ng" w:date="2017-03-20T22:18:00Z"/>
                    <w:del w:id="2032" w:author="Trần Công Tiến" w:date="2018-05-28T20:38:00Z"/>
                    <w:b/>
                    <w:bCs/>
                  </w:rPr>
                </w:rPrChange>
              </w:rPr>
            </w:pPr>
            <w:ins w:id="2033" w:author="Hoan Ng" w:date="2017-03-20T22:18:00Z">
              <w:del w:id="2034" w:author="Trần Công Tiến" w:date="2018-05-28T20:38:00Z">
                <w:r w:rsidRPr="0046749C" w:rsidDel="00C80A79">
                  <w:rPr>
                    <w:rFonts w:ascii="Arial" w:hAnsi="Arial" w:cs="Arial"/>
                    <w:b/>
                    <w:bCs/>
                    <w:noProof/>
                    <w:rPrChange w:id="2035" w:author="Trần Công Tiến" w:date="2018-05-29T10:29:00Z">
                      <w:rPr>
                        <w:b/>
                        <w:bCs/>
                      </w:rPr>
                    </w:rPrChange>
                  </w:rPr>
                  <w:delText> </w:delText>
                </w:r>
              </w:del>
            </w:ins>
          </w:p>
        </w:tc>
      </w:tr>
      <w:tr w:rsidR="005F3BAC" w:rsidRPr="0046749C" w:rsidDel="00C80A79" w14:paraId="24418DBC" w14:textId="1B81FE73" w:rsidTr="00491339">
        <w:trPr>
          <w:trHeight w:val="300"/>
          <w:jc w:val="center"/>
          <w:ins w:id="2036" w:author="Hoan Ng" w:date="2017-03-20T22:18:00Z"/>
          <w:del w:id="2037" w:author="Trần Công Tiến" w:date="2018-05-28T20:38:00Z"/>
          <w:trPrChange w:id="2038" w:author="Microsoft Office User" w:date="2018-03-27T23:36:00Z">
            <w:trPr>
              <w:trHeight w:val="300"/>
            </w:trPr>
          </w:trPrChange>
        </w:trPr>
        <w:tc>
          <w:tcPr>
            <w:tcW w:w="985" w:type="dxa"/>
            <w:hideMark/>
            <w:tcPrChange w:id="2039" w:author="Microsoft Office User" w:date="2018-03-27T23:36:00Z">
              <w:tcPr>
                <w:tcW w:w="8140" w:type="dxa"/>
                <w:gridSpan w:val="2"/>
                <w:hideMark/>
              </w:tcPr>
            </w:tcPrChange>
          </w:tcPr>
          <w:p w14:paraId="56E93A65" w14:textId="1A5F3107" w:rsidR="005F3BAC" w:rsidRPr="0046749C" w:rsidDel="00C80A79" w:rsidRDefault="005F3BAC">
            <w:pPr>
              <w:rPr>
                <w:ins w:id="2040" w:author="Hoan Ng" w:date="2017-03-20T22:18:00Z"/>
                <w:del w:id="2041" w:author="Trần Công Tiến" w:date="2018-05-28T20:38:00Z"/>
                <w:rFonts w:ascii="Arial" w:hAnsi="Arial" w:cs="Arial"/>
                <w:b/>
                <w:bCs/>
                <w:noProof/>
                <w:rPrChange w:id="2042" w:author="Trần Công Tiến" w:date="2018-05-29T10:29:00Z">
                  <w:rPr>
                    <w:ins w:id="2043" w:author="Hoan Ng" w:date="2017-03-20T22:18:00Z"/>
                    <w:del w:id="2044" w:author="Trần Công Tiến" w:date="2018-05-28T20:38:00Z"/>
                    <w:b/>
                    <w:bCs/>
                  </w:rPr>
                </w:rPrChange>
              </w:rPr>
            </w:pPr>
            <w:ins w:id="2045" w:author="Hoan Ng" w:date="2017-03-20T22:18:00Z">
              <w:del w:id="2046" w:author="Trần Công Tiến" w:date="2018-05-28T20:38:00Z">
                <w:r w:rsidRPr="0046749C" w:rsidDel="00C80A79">
                  <w:rPr>
                    <w:rFonts w:ascii="Arial" w:hAnsi="Arial" w:cs="Arial"/>
                    <w:b/>
                    <w:bCs/>
                    <w:noProof/>
                    <w:rPrChange w:id="2047" w:author="Trần Công Tiến" w:date="2018-05-29T10:29:00Z">
                      <w:rPr>
                        <w:b/>
                        <w:bCs/>
                      </w:rPr>
                    </w:rPrChange>
                  </w:rPr>
                  <w:delText> </w:delText>
                </w:r>
              </w:del>
            </w:ins>
          </w:p>
        </w:tc>
        <w:tc>
          <w:tcPr>
            <w:tcW w:w="4702" w:type="dxa"/>
            <w:hideMark/>
            <w:tcPrChange w:id="2048" w:author="Microsoft Office User" w:date="2018-03-27T23:36:00Z">
              <w:tcPr>
                <w:tcW w:w="3340" w:type="dxa"/>
                <w:hideMark/>
              </w:tcPr>
            </w:tcPrChange>
          </w:tcPr>
          <w:p w14:paraId="4C722AB4" w14:textId="05A77CC9" w:rsidR="005F3BAC" w:rsidRPr="0046749C" w:rsidDel="00C80A79" w:rsidRDefault="005F3BAC" w:rsidP="005F3BAC">
            <w:pPr>
              <w:rPr>
                <w:ins w:id="2049" w:author="Hoan Ng" w:date="2017-03-20T22:18:00Z"/>
                <w:del w:id="2050" w:author="Trần Công Tiến" w:date="2018-05-28T20:38:00Z"/>
                <w:rFonts w:ascii="Arial" w:hAnsi="Arial" w:cs="Arial"/>
                <w:b/>
                <w:bCs/>
                <w:noProof/>
                <w:rPrChange w:id="2051" w:author="Trần Công Tiến" w:date="2018-05-29T10:29:00Z">
                  <w:rPr>
                    <w:ins w:id="2052" w:author="Hoan Ng" w:date="2017-03-20T22:18:00Z"/>
                    <w:del w:id="2053" w:author="Trần Công Tiến" w:date="2018-05-28T20:38:00Z"/>
                    <w:b/>
                    <w:bCs/>
                  </w:rPr>
                </w:rPrChange>
              </w:rPr>
            </w:pPr>
            <w:ins w:id="2054" w:author="Hoan Ng" w:date="2017-03-20T22:18:00Z">
              <w:del w:id="2055" w:author="Trần Công Tiến" w:date="2018-05-28T20:38:00Z">
                <w:r w:rsidRPr="0046749C" w:rsidDel="00C80A79">
                  <w:rPr>
                    <w:rFonts w:ascii="Arial" w:hAnsi="Arial" w:cs="Arial"/>
                    <w:b/>
                    <w:bCs/>
                    <w:noProof/>
                    <w:rPrChange w:id="2056" w:author="Trần Công Tiến" w:date="2018-05-29T10:29:00Z">
                      <w:rPr>
                        <w:b/>
                        <w:bCs/>
                      </w:rPr>
                    </w:rPrChange>
                  </w:rPr>
                  <w:delText>Nộp lần 3</w:delText>
                </w:r>
              </w:del>
            </w:ins>
          </w:p>
        </w:tc>
        <w:tc>
          <w:tcPr>
            <w:tcW w:w="1027" w:type="dxa"/>
            <w:hideMark/>
            <w:tcPrChange w:id="2057" w:author="Microsoft Office User" w:date="2018-03-27T23:36:00Z">
              <w:tcPr>
                <w:tcW w:w="960" w:type="dxa"/>
                <w:hideMark/>
              </w:tcPr>
            </w:tcPrChange>
          </w:tcPr>
          <w:p w14:paraId="52DD1873" w14:textId="6D9C1A30" w:rsidR="005F3BAC" w:rsidRPr="0046749C" w:rsidDel="00C80A79" w:rsidRDefault="005F3BAC">
            <w:pPr>
              <w:rPr>
                <w:ins w:id="2058" w:author="Hoan Ng" w:date="2017-03-20T22:18:00Z"/>
                <w:del w:id="2059" w:author="Trần Công Tiến" w:date="2018-05-28T20:38:00Z"/>
                <w:rFonts w:ascii="Arial" w:hAnsi="Arial" w:cs="Arial"/>
                <w:b/>
                <w:bCs/>
                <w:noProof/>
                <w:rPrChange w:id="2060" w:author="Trần Công Tiến" w:date="2018-05-29T10:29:00Z">
                  <w:rPr>
                    <w:ins w:id="2061" w:author="Hoan Ng" w:date="2017-03-20T22:18:00Z"/>
                    <w:del w:id="2062" w:author="Trần Công Tiến" w:date="2018-05-28T20:38:00Z"/>
                    <w:b/>
                    <w:bCs/>
                  </w:rPr>
                </w:rPrChange>
              </w:rPr>
            </w:pPr>
            <w:ins w:id="2063" w:author="Hoan Ng" w:date="2017-03-20T22:18:00Z">
              <w:del w:id="2064" w:author="Trần Công Tiến" w:date="2018-05-28T20:38:00Z">
                <w:r w:rsidRPr="0046749C" w:rsidDel="00C80A79">
                  <w:rPr>
                    <w:rFonts w:ascii="Arial" w:hAnsi="Arial" w:cs="Arial"/>
                    <w:b/>
                    <w:bCs/>
                    <w:noProof/>
                    <w:rPrChange w:id="2065" w:author="Trần Công Tiến" w:date="2018-05-29T10:29:00Z">
                      <w:rPr>
                        <w:b/>
                        <w:bCs/>
                      </w:rPr>
                    </w:rPrChange>
                  </w:rPr>
                  <w:delText> </w:delText>
                </w:r>
              </w:del>
            </w:ins>
          </w:p>
        </w:tc>
        <w:tc>
          <w:tcPr>
            <w:tcW w:w="868" w:type="dxa"/>
            <w:hideMark/>
            <w:tcPrChange w:id="2066" w:author="Microsoft Office User" w:date="2018-03-27T23:36:00Z">
              <w:tcPr>
                <w:tcW w:w="960" w:type="dxa"/>
                <w:hideMark/>
              </w:tcPr>
            </w:tcPrChange>
          </w:tcPr>
          <w:p w14:paraId="06FFE48C" w14:textId="24F3E2CB" w:rsidR="005F3BAC" w:rsidRPr="0046749C" w:rsidDel="00C80A79" w:rsidRDefault="005F3BAC">
            <w:pPr>
              <w:rPr>
                <w:ins w:id="2067" w:author="Hoan Ng" w:date="2017-03-20T22:18:00Z"/>
                <w:del w:id="2068" w:author="Trần Công Tiến" w:date="2018-05-28T20:38:00Z"/>
                <w:rFonts w:ascii="Arial" w:hAnsi="Arial" w:cs="Arial"/>
                <w:b/>
                <w:bCs/>
                <w:noProof/>
                <w:rPrChange w:id="2069" w:author="Trần Công Tiến" w:date="2018-05-29T10:29:00Z">
                  <w:rPr>
                    <w:ins w:id="2070" w:author="Hoan Ng" w:date="2017-03-20T22:18:00Z"/>
                    <w:del w:id="2071" w:author="Trần Công Tiến" w:date="2018-05-28T20:38:00Z"/>
                    <w:b/>
                    <w:bCs/>
                  </w:rPr>
                </w:rPrChange>
              </w:rPr>
            </w:pPr>
            <w:ins w:id="2072" w:author="Hoan Ng" w:date="2017-03-20T22:18:00Z">
              <w:del w:id="2073" w:author="Trần Công Tiến" w:date="2018-05-28T20:38:00Z">
                <w:r w:rsidRPr="0046749C" w:rsidDel="00C80A79">
                  <w:rPr>
                    <w:rFonts w:ascii="Arial" w:hAnsi="Arial" w:cs="Arial"/>
                    <w:b/>
                    <w:bCs/>
                    <w:noProof/>
                    <w:rPrChange w:id="2074" w:author="Trần Công Tiến" w:date="2018-05-29T10:29:00Z">
                      <w:rPr>
                        <w:b/>
                        <w:bCs/>
                      </w:rPr>
                    </w:rPrChange>
                  </w:rPr>
                  <w:delText> </w:delText>
                </w:r>
              </w:del>
            </w:ins>
          </w:p>
        </w:tc>
        <w:tc>
          <w:tcPr>
            <w:tcW w:w="978" w:type="dxa"/>
            <w:hideMark/>
            <w:tcPrChange w:id="2075" w:author="Microsoft Office User" w:date="2018-03-27T23:36:00Z">
              <w:tcPr>
                <w:tcW w:w="960" w:type="dxa"/>
                <w:hideMark/>
              </w:tcPr>
            </w:tcPrChange>
          </w:tcPr>
          <w:p w14:paraId="21EF9080" w14:textId="12CC4D8F" w:rsidR="005F3BAC" w:rsidRPr="0046749C" w:rsidDel="00C80A79" w:rsidRDefault="005F3BAC">
            <w:pPr>
              <w:rPr>
                <w:ins w:id="2076" w:author="Hoan Ng" w:date="2017-03-20T22:18:00Z"/>
                <w:del w:id="2077" w:author="Trần Công Tiến" w:date="2018-05-28T20:38:00Z"/>
                <w:rFonts w:ascii="Arial" w:hAnsi="Arial" w:cs="Arial"/>
                <w:b/>
                <w:bCs/>
                <w:noProof/>
                <w:rPrChange w:id="2078" w:author="Trần Công Tiến" w:date="2018-05-29T10:29:00Z">
                  <w:rPr>
                    <w:ins w:id="2079" w:author="Hoan Ng" w:date="2017-03-20T22:18:00Z"/>
                    <w:del w:id="2080" w:author="Trần Công Tiến" w:date="2018-05-28T20:38:00Z"/>
                    <w:b/>
                    <w:bCs/>
                  </w:rPr>
                </w:rPrChange>
              </w:rPr>
            </w:pPr>
            <w:ins w:id="2081" w:author="Hoan Ng" w:date="2017-03-20T22:18:00Z">
              <w:del w:id="2082" w:author="Trần Công Tiến" w:date="2018-05-28T20:38:00Z">
                <w:r w:rsidRPr="0046749C" w:rsidDel="00C80A79">
                  <w:rPr>
                    <w:rFonts w:ascii="Arial" w:hAnsi="Arial" w:cs="Arial"/>
                    <w:b/>
                    <w:bCs/>
                    <w:noProof/>
                    <w:rPrChange w:id="2083" w:author="Trần Công Tiến" w:date="2018-05-29T10:29:00Z">
                      <w:rPr>
                        <w:b/>
                        <w:bCs/>
                      </w:rPr>
                    </w:rPrChange>
                  </w:rPr>
                  <w:delText> </w:delText>
                </w:r>
              </w:del>
            </w:ins>
          </w:p>
        </w:tc>
        <w:tc>
          <w:tcPr>
            <w:tcW w:w="790" w:type="dxa"/>
            <w:hideMark/>
            <w:tcPrChange w:id="2084" w:author="Microsoft Office User" w:date="2018-03-27T23:36:00Z">
              <w:tcPr>
                <w:tcW w:w="960" w:type="dxa"/>
                <w:hideMark/>
              </w:tcPr>
            </w:tcPrChange>
          </w:tcPr>
          <w:p w14:paraId="7E873678" w14:textId="1300A9E2" w:rsidR="005F3BAC" w:rsidRPr="0046749C" w:rsidDel="00C80A79" w:rsidRDefault="005F3BAC">
            <w:pPr>
              <w:rPr>
                <w:ins w:id="2085" w:author="Hoan Ng" w:date="2017-03-20T22:18:00Z"/>
                <w:del w:id="2086" w:author="Trần Công Tiến" w:date="2018-05-28T20:38:00Z"/>
                <w:rFonts w:ascii="Arial" w:hAnsi="Arial" w:cs="Arial"/>
                <w:b/>
                <w:bCs/>
                <w:noProof/>
                <w:rPrChange w:id="2087" w:author="Trần Công Tiến" w:date="2018-05-29T10:29:00Z">
                  <w:rPr>
                    <w:ins w:id="2088" w:author="Hoan Ng" w:date="2017-03-20T22:18:00Z"/>
                    <w:del w:id="2089" w:author="Trần Công Tiến" w:date="2018-05-28T20:38:00Z"/>
                    <w:b/>
                    <w:bCs/>
                  </w:rPr>
                </w:rPrChange>
              </w:rPr>
            </w:pPr>
            <w:ins w:id="2090" w:author="Hoan Ng" w:date="2017-03-20T22:18:00Z">
              <w:del w:id="2091" w:author="Trần Công Tiến" w:date="2018-05-28T20:38:00Z">
                <w:r w:rsidRPr="0046749C" w:rsidDel="00C80A79">
                  <w:rPr>
                    <w:rFonts w:ascii="Arial" w:hAnsi="Arial" w:cs="Arial"/>
                    <w:b/>
                    <w:bCs/>
                    <w:noProof/>
                    <w:rPrChange w:id="2092" w:author="Trần Công Tiến" w:date="2018-05-29T10:29:00Z">
                      <w:rPr>
                        <w:b/>
                        <w:bCs/>
                      </w:rPr>
                    </w:rPrChange>
                  </w:rPr>
                  <w:delText> </w:delText>
                </w:r>
              </w:del>
            </w:ins>
          </w:p>
        </w:tc>
      </w:tr>
      <w:tr w:rsidR="005F3BAC" w:rsidRPr="0046749C" w:rsidDel="00C80A79" w14:paraId="5999AD27" w14:textId="2A57F946" w:rsidTr="00491339">
        <w:trPr>
          <w:trHeight w:val="300"/>
          <w:jc w:val="center"/>
          <w:ins w:id="2093" w:author="Hoan Ng" w:date="2017-03-20T22:18:00Z"/>
          <w:del w:id="2094" w:author="Trần Công Tiến" w:date="2018-05-28T20:38:00Z"/>
          <w:trPrChange w:id="2095" w:author="Microsoft Office User" w:date="2018-03-27T23:36:00Z">
            <w:trPr>
              <w:trHeight w:val="300"/>
            </w:trPr>
          </w:trPrChange>
        </w:trPr>
        <w:tc>
          <w:tcPr>
            <w:tcW w:w="985" w:type="dxa"/>
            <w:hideMark/>
            <w:tcPrChange w:id="2096" w:author="Microsoft Office User" w:date="2018-03-27T23:36:00Z">
              <w:tcPr>
                <w:tcW w:w="8140" w:type="dxa"/>
                <w:gridSpan w:val="2"/>
                <w:hideMark/>
              </w:tcPr>
            </w:tcPrChange>
          </w:tcPr>
          <w:p w14:paraId="01E72DC2" w14:textId="7937D998" w:rsidR="005F3BAC" w:rsidRPr="0046749C" w:rsidDel="00C80A79" w:rsidRDefault="005F3BAC">
            <w:pPr>
              <w:rPr>
                <w:ins w:id="2097" w:author="Hoan Ng" w:date="2017-03-20T22:18:00Z"/>
                <w:del w:id="2098" w:author="Trần Công Tiến" w:date="2018-05-28T20:38:00Z"/>
                <w:rFonts w:ascii="Arial" w:hAnsi="Arial" w:cs="Arial"/>
                <w:b/>
                <w:bCs/>
                <w:noProof/>
                <w:rPrChange w:id="2099" w:author="Trần Công Tiến" w:date="2018-05-29T10:29:00Z">
                  <w:rPr>
                    <w:ins w:id="2100" w:author="Hoan Ng" w:date="2017-03-20T22:18:00Z"/>
                    <w:del w:id="2101" w:author="Trần Công Tiến" w:date="2018-05-28T20:38:00Z"/>
                    <w:b/>
                    <w:bCs/>
                  </w:rPr>
                </w:rPrChange>
              </w:rPr>
            </w:pPr>
            <w:ins w:id="2102" w:author="Hoan Ng" w:date="2017-03-20T22:18:00Z">
              <w:del w:id="2103" w:author="Trần Công Tiến" w:date="2018-05-28T20:38:00Z">
                <w:r w:rsidRPr="0046749C" w:rsidDel="00C80A79">
                  <w:rPr>
                    <w:rFonts w:ascii="Arial" w:hAnsi="Arial" w:cs="Arial"/>
                    <w:b/>
                    <w:bCs/>
                    <w:noProof/>
                    <w:rPrChange w:id="2104" w:author="Trần Công Tiến" w:date="2018-05-29T10:29:00Z">
                      <w:rPr>
                        <w:b/>
                        <w:bCs/>
                      </w:rPr>
                    </w:rPrChange>
                  </w:rPr>
                  <w:delText> </w:delText>
                </w:r>
              </w:del>
            </w:ins>
          </w:p>
        </w:tc>
        <w:tc>
          <w:tcPr>
            <w:tcW w:w="4702" w:type="dxa"/>
            <w:hideMark/>
            <w:tcPrChange w:id="2105" w:author="Microsoft Office User" w:date="2018-03-27T23:36:00Z">
              <w:tcPr>
                <w:tcW w:w="3340" w:type="dxa"/>
                <w:hideMark/>
              </w:tcPr>
            </w:tcPrChange>
          </w:tcPr>
          <w:p w14:paraId="1CD31165" w14:textId="141C7F59" w:rsidR="005F3BAC" w:rsidRPr="0046749C" w:rsidDel="00C80A79" w:rsidRDefault="005F3BAC" w:rsidP="005F3BAC">
            <w:pPr>
              <w:rPr>
                <w:ins w:id="2106" w:author="Hoan Ng" w:date="2017-03-20T22:18:00Z"/>
                <w:del w:id="2107" w:author="Trần Công Tiến" w:date="2018-05-28T20:38:00Z"/>
                <w:rFonts w:ascii="Arial" w:hAnsi="Arial" w:cs="Arial"/>
                <w:b/>
                <w:bCs/>
                <w:noProof/>
                <w:rPrChange w:id="2108" w:author="Trần Công Tiến" w:date="2018-05-29T10:29:00Z">
                  <w:rPr>
                    <w:ins w:id="2109" w:author="Hoan Ng" w:date="2017-03-20T22:18:00Z"/>
                    <w:del w:id="2110" w:author="Trần Công Tiến" w:date="2018-05-28T20:38:00Z"/>
                    <w:b/>
                    <w:bCs/>
                  </w:rPr>
                </w:rPrChange>
              </w:rPr>
            </w:pPr>
            <w:ins w:id="2111" w:author="Hoan Ng" w:date="2017-03-20T22:18:00Z">
              <w:del w:id="2112" w:author="Trần Công Tiến" w:date="2018-05-28T20:38:00Z">
                <w:r w:rsidRPr="0046749C" w:rsidDel="00C80A79">
                  <w:rPr>
                    <w:rFonts w:ascii="Arial" w:hAnsi="Arial" w:cs="Arial"/>
                    <w:b/>
                    <w:bCs/>
                    <w:noProof/>
                    <w:rPrChange w:id="2113" w:author="Trần Công Tiến" w:date="2018-05-29T10:29:00Z">
                      <w:rPr>
                        <w:b/>
                        <w:bCs/>
                      </w:rPr>
                    </w:rPrChange>
                  </w:rPr>
                  <w:delText>Nộp lần …</w:delText>
                </w:r>
              </w:del>
            </w:ins>
          </w:p>
        </w:tc>
        <w:tc>
          <w:tcPr>
            <w:tcW w:w="1027" w:type="dxa"/>
            <w:hideMark/>
            <w:tcPrChange w:id="2114" w:author="Microsoft Office User" w:date="2018-03-27T23:36:00Z">
              <w:tcPr>
                <w:tcW w:w="960" w:type="dxa"/>
                <w:hideMark/>
              </w:tcPr>
            </w:tcPrChange>
          </w:tcPr>
          <w:p w14:paraId="684EFFB8" w14:textId="688C76AD" w:rsidR="005F3BAC" w:rsidRPr="0046749C" w:rsidDel="00C80A79" w:rsidRDefault="005F3BAC">
            <w:pPr>
              <w:rPr>
                <w:ins w:id="2115" w:author="Hoan Ng" w:date="2017-03-20T22:18:00Z"/>
                <w:del w:id="2116" w:author="Trần Công Tiến" w:date="2018-05-28T20:38:00Z"/>
                <w:rFonts w:ascii="Arial" w:hAnsi="Arial" w:cs="Arial"/>
                <w:b/>
                <w:bCs/>
                <w:noProof/>
                <w:rPrChange w:id="2117" w:author="Trần Công Tiến" w:date="2018-05-29T10:29:00Z">
                  <w:rPr>
                    <w:ins w:id="2118" w:author="Hoan Ng" w:date="2017-03-20T22:18:00Z"/>
                    <w:del w:id="2119" w:author="Trần Công Tiến" w:date="2018-05-28T20:38:00Z"/>
                    <w:b/>
                    <w:bCs/>
                  </w:rPr>
                </w:rPrChange>
              </w:rPr>
            </w:pPr>
            <w:ins w:id="2120" w:author="Hoan Ng" w:date="2017-03-20T22:18:00Z">
              <w:del w:id="2121" w:author="Trần Công Tiến" w:date="2018-05-28T20:38:00Z">
                <w:r w:rsidRPr="0046749C" w:rsidDel="00C80A79">
                  <w:rPr>
                    <w:rFonts w:ascii="Arial" w:hAnsi="Arial" w:cs="Arial"/>
                    <w:b/>
                    <w:bCs/>
                    <w:noProof/>
                    <w:rPrChange w:id="2122" w:author="Trần Công Tiến" w:date="2018-05-29T10:29:00Z">
                      <w:rPr>
                        <w:b/>
                        <w:bCs/>
                      </w:rPr>
                    </w:rPrChange>
                  </w:rPr>
                  <w:delText> </w:delText>
                </w:r>
              </w:del>
            </w:ins>
          </w:p>
        </w:tc>
        <w:tc>
          <w:tcPr>
            <w:tcW w:w="868" w:type="dxa"/>
            <w:hideMark/>
            <w:tcPrChange w:id="2123" w:author="Microsoft Office User" w:date="2018-03-27T23:36:00Z">
              <w:tcPr>
                <w:tcW w:w="960" w:type="dxa"/>
                <w:hideMark/>
              </w:tcPr>
            </w:tcPrChange>
          </w:tcPr>
          <w:p w14:paraId="39B5373F" w14:textId="104F1FD9" w:rsidR="005F3BAC" w:rsidRPr="0046749C" w:rsidDel="00C80A79" w:rsidRDefault="005F3BAC">
            <w:pPr>
              <w:rPr>
                <w:ins w:id="2124" w:author="Hoan Ng" w:date="2017-03-20T22:18:00Z"/>
                <w:del w:id="2125" w:author="Trần Công Tiến" w:date="2018-05-28T20:38:00Z"/>
                <w:rFonts w:ascii="Arial" w:hAnsi="Arial" w:cs="Arial"/>
                <w:b/>
                <w:bCs/>
                <w:noProof/>
                <w:rPrChange w:id="2126" w:author="Trần Công Tiến" w:date="2018-05-29T10:29:00Z">
                  <w:rPr>
                    <w:ins w:id="2127" w:author="Hoan Ng" w:date="2017-03-20T22:18:00Z"/>
                    <w:del w:id="2128" w:author="Trần Công Tiến" w:date="2018-05-28T20:38:00Z"/>
                    <w:b/>
                    <w:bCs/>
                  </w:rPr>
                </w:rPrChange>
              </w:rPr>
            </w:pPr>
            <w:ins w:id="2129" w:author="Hoan Ng" w:date="2017-03-20T22:18:00Z">
              <w:del w:id="2130" w:author="Trần Công Tiến" w:date="2018-05-28T20:38:00Z">
                <w:r w:rsidRPr="0046749C" w:rsidDel="00C80A79">
                  <w:rPr>
                    <w:rFonts w:ascii="Arial" w:hAnsi="Arial" w:cs="Arial"/>
                    <w:b/>
                    <w:bCs/>
                    <w:noProof/>
                    <w:rPrChange w:id="2131" w:author="Trần Công Tiến" w:date="2018-05-29T10:29:00Z">
                      <w:rPr>
                        <w:b/>
                        <w:bCs/>
                      </w:rPr>
                    </w:rPrChange>
                  </w:rPr>
                  <w:delText> </w:delText>
                </w:r>
              </w:del>
            </w:ins>
          </w:p>
        </w:tc>
        <w:tc>
          <w:tcPr>
            <w:tcW w:w="978" w:type="dxa"/>
            <w:hideMark/>
            <w:tcPrChange w:id="2132" w:author="Microsoft Office User" w:date="2018-03-27T23:36:00Z">
              <w:tcPr>
                <w:tcW w:w="960" w:type="dxa"/>
                <w:hideMark/>
              </w:tcPr>
            </w:tcPrChange>
          </w:tcPr>
          <w:p w14:paraId="781539F5" w14:textId="0D702DFD" w:rsidR="005F3BAC" w:rsidRPr="0046749C" w:rsidDel="00C80A79" w:rsidRDefault="005F3BAC">
            <w:pPr>
              <w:rPr>
                <w:ins w:id="2133" w:author="Hoan Ng" w:date="2017-03-20T22:18:00Z"/>
                <w:del w:id="2134" w:author="Trần Công Tiến" w:date="2018-05-28T20:38:00Z"/>
                <w:rFonts w:ascii="Arial" w:hAnsi="Arial" w:cs="Arial"/>
                <w:b/>
                <w:bCs/>
                <w:noProof/>
                <w:rPrChange w:id="2135" w:author="Trần Công Tiến" w:date="2018-05-29T10:29:00Z">
                  <w:rPr>
                    <w:ins w:id="2136" w:author="Hoan Ng" w:date="2017-03-20T22:18:00Z"/>
                    <w:del w:id="2137" w:author="Trần Công Tiến" w:date="2018-05-28T20:38:00Z"/>
                    <w:b/>
                    <w:bCs/>
                  </w:rPr>
                </w:rPrChange>
              </w:rPr>
            </w:pPr>
            <w:ins w:id="2138" w:author="Hoan Ng" w:date="2017-03-20T22:18:00Z">
              <w:del w:id="2139" w:author="Trần Công Tiến" w:date="2018-05-28T20:38:00Z">
                <w:r w:rsidRPr="0046749C" w:rsidDel="00C80A79">
                  <w:rPr>
                    <w:rFonts w:ascii="Arial" w:hAnsi="Arial" w:cs="Arial"/>
                    <w:b/>
                    <w:bCs/>
                    <w:noProof/>
                    <w:rPrChange w:id="2140" w:author="Trần Công Tiến" w:date="2018-05-29T10:29:00Z">
                      <w:rPr>
                        <w:b/>
                        <w:bCs/>
                      </w:rPr>
                    </w:rPrChange>
                  </w:rPr>
                  <w:delText> </w:delText>
                </w:r>
              </w:del>
            </w:ins>
          </w:p>
        </w:tc>
        <w:tc>
          <w:tcPr>
            <w:tcW w:w="790" w:type="dxa"/>
            <w:hideMark/>
            <w:tcPrChange w:id="2141" w:author="Microsoft Office User" w:date="2018-03-27T23:36:00Z">
              <w:tcPr>
                <w:tcW w:w="960" w:type="dxa"/>
                <w:hideMark/>
              </w:tcPr>
            </w:tcPrChange>
          </w:tcPr>
          <w:p w14:paraId="615D768B" w14:textId="749F9D07" w:rsidR="005F3BAC" w:rsidRPr="0046749C" w:rsidDel="00C80A79" w:rsidRDefault="005F3BAC">
            <w:pPr>
              <w:rPr>
                <w:ins w:id="2142" w:author="Hoan Ng" w:date="2017-03-20T22:18:00Z"/>
                <w:del w:id="2143" w:author="Trần Công Tiến" w:date="2018-05-28T20:38:00Z"/>
                <w:rFonts w:ascii="Arial" w:hAnsi="Arial" w:cs="Arial"/>
                <w:b/>
                <w:bCs/>
                <w:noProof/>
                <w:rPrChange w:id="2144" w:author="Trần Công Tiến" w:date="2018-05-29T10:29:00Z">
                  <w:rPr>
                    <w:ins w:id="2145" w:author="Hoan Ng" w:date="2017-03-20T22:18:00Z"/>
                    <w:del w:id="2146" w:author="Trần Công Tiến" w:date="2018-05-28T20:38:00Z"/>
                    <w:b/>
                    <w:bCs/>
                  </w:rPr>
                </w:rPrChange>
              </w:rPr>
            </w:pPr>
            <w:ins w:id="2147" w:author="Hoan Ng" w:date="2017-03-20T22:18:00Z">
              <w:del w:id="2148" w:author="Trần Công Tiến" w:date="2018-05-28T20:38:00Z">
                <w:r w:rsidRPr="0046749C" w:rsidDel="00C80A79">
                  <w:rPr>
                    <w:rFonts w:ascii="Arial" w:hAnsi="Arial" w:cs="Arial"/>
                    <w:b/>
                    <w:bCs/>
                    <w:noProof/>
                    <w:rPrChange w:id="2149" w:author="Trần Công Tiến" w:date="2018-05-29T10:29:00Z">
                      <w:rPr>
                        <w:b/>
                        <w:bCs/>
                      </w:rPr>
                    </w:rPrChange>
                  </w:rPr>
                  <w:delText> </w:delText>
                </w:r>
              </w:del>
            </w:ins>
          </w:p>
        </w:tc>
      </w:tr>
    </w:tbl>
    <w:p w14:paraId="6382D436" w14:textId="468A8706" w:rsidR="005605C6" w:rsidRDefault="005605C6">
      <w:pPr>
        <w:pStyle w:val="Heading1"/>
        <w:rPr>
          <w:ins w:id="2150" w:author="Microsoft Office User" w:date="2018-07-02T23:55:00Z"/>
          <w:rFonts w:ascii="Arial" w:hAnsi="Arial" w:cs="Arial"/>
          <w:b/>
          <w:bCs/>
          <w:noProof/>
        </w:rPr>
      </w:pPr>
    </w:p>
    <w:p w14:paraId="4B6ABFEE" w14:textId="77777777" w:rsidR="005605C6" w:rsidRDefault="005605C6">
      <w:pPr>
        <w:rPr>
          <w:ins w:id="2151" w:author="Microsoft Office User" w:date="2018-07-02T23:55:00Z"/>
          <w:rFonts w:ascii="Arial" w:hAnsi="Arial" w:cs="Arial"/>
          <w:b/>
          <w:bCs/>
          <w:smallCaps/>
          <w:noProof/>
          <w:spacing w:val="5"/>
          <w:sz w:val="32"/>
          <w:szCs w:val="32"/>
        </w:rPr>
      </w:pPr>
      <w:ins w:id="2152" w:author="Microsoft Office User" w:date="2018-07-02T23:55:00Z">
        <w:r>
          <w:rPr>
            <w:rFonts w:ascii="Arial" w:hAnsi="Arial" w:cs="Arial"/>
            <w:b/>
            <w:bCs/>
            <w:noProof/>
          </w:rPr>
          <w:br w:type="page"/>
        </w:r>
      </w:ins>
    </w:p>
    <w:p w14:paraId="35B39C93" w14:textId="77777777" w:rsidR="008854BF" w:rsidRPr="0046749C" w:rsidDel="00C80A79" w:rsidRDefault="008854BF">
      <w:pPr>
        <w:rPr>
          <w:del w:id="2153" w:author="Trần Công Tiến" w:date="2018-05-28T20:38:00Z"/>
          <w:rFonts w:ascii="Arial" w:hAnsi="Arial" w:cs="Arial"/>
          <w:b/>
          <w:bCs/>
          <w:noProof/>
          <w:rPrChange w:id="2154" w:author="Trần Công Tiến" w:date="2018-05-29T10:29:00Z">
            <w:rPr>
              <w:del w:id="2155" w:author="Trần Công Tiến" w:date="2018-05-28T20:38:00Z"/>
            </w:rPr>
          </w:rPrChange>
        </w:rPr>
      </w:pPr>
    </w:p>
    <w:p w14:paraId="29A07B91" w14:textId="644F3D2B" w:rsidR="00491339" w:rsidRPr="0046749C" w:rsidDel="00C80A79" w:rsidRDefault="00491339">
      <w:pPr>
        <w:rPr>
          <w:ins w:id="2156" w:author="Microsoft Office User" w:date="2018-03-27T23:36:00Z"/>
          <w:del w:id="2157" w:author="Trần Công Tiến" w:date="2018-05-28T20:38:00Z"/>
          <w:rFonts w:ascii="Arial" w:hAnsi="Arial" w:cs="Arial"/>
          <w:b/>
          <w:bCs/>
          <w:noProof/>
          <w:rPrChange w:id="2158" w:author="Trần Công Tiến" w:date="2018-05-29T10:29:00Z">
            <w:rPr>
              <w:ins w:id="2159" w:author="Microsoft Office User" w:date="2018-03-27T23:36:00Z"/>
              <w:del w:id="2160" w:author="Trần Công Tiến" w:date="2018-05-28T20:38:00Z"/>
              <w:b/>
              <w:bCs/>
            </w:rPr>
          </w:rPrChange>
        </w:rPr>
      </w:pPr>
      <w:ins w:id="2161" w:author="Microsoft Office User" w:date="2018-03-27T23:36:00Z">
        <w:del w:id="2162" w:author="Trần Công Tiến" w:date="2018-05-28T20:38:00Z">
          <w:r w:rsidRPr="0046749C" w:rsidDel="00C80A79">
            <w:rPr>
              <w:rFonts w:ascii="Arial" w:hAnsi="Arial" w:cs="Arial"/>
              <w:b/>
              <w:bCs/>
              <w:noProof/>
              <w:rPrChange w:id="2163" w:author="Trần Công Tiến" w:date="2018-05-29T10:29:00Z">
                <w:rPr>
                  <w:b/>
                  <w:bCs/>
                </w:rPr>
              </w:rPrChange>
            </w:rPr>
            <w:br/>
          </w:r>
          <w:r w:rsidRPr="0046749C" w:rsidDel="00C80A79">
            <w:rPr>
              <w:rFonts w:ascii="Arial" w:hAnsi="Arial" w:cs="Arial"/>
              <w:b/>
              <w:bCs/>
              <w:noProof/>
              <w:rPrChange w:id="2164" w:author="Trần Công Tiến" w:date="2018-05-29T10:29:00Z">
                <w:rPr>
                  <w:b/>
                  <w:bCs/>
                </w:rPr>
              </w:rPrChange>
            </w:rPr>
            <w:br/>
          </w:r>
        </w:del>
      </w:ins>
    </w:p>
    <w:p w14:paraId="076C7125" w14:textId="1687E1C1" w:rsidR="00491339" w:rsidRPr="0046749C" w:rsidDel="00C80A79" w:rsidRDefault="00491339">
      <w:pPr>
        <w:rPr>
          <w:ins w:id="2165" w:author="Microsoft Office User" w:date="2018-03-27T23:36:00Z"/>
          <w:del w:id="2166" w:author="Trần Công Tiến" w:date="2018-05-28T20:38:00Z"/>
          <w:rFonts w:ascii="Arial" w:hAnsi="Arial" w:cs="Arial"/>
          <w:b/>
          <w:bCs/>
          <w:noProof/>
          <w:rPrChange w:id="2167" w:author="Trần Công Tiến" w:date="2018-05-29T10:29:00Z">
            <w:rPr>
              <w:ins w:id="2168" w:author="Microsoft Office User" w:date="2018-03-27T23:36:00Z"/>
              <w:del w:id="2169" w:author="Trần Công Tiến" w:date="2018-05-28T20:38:00Z"/>
              <w:b/>
              <w:bCs/>
            </w:rPr>
          </w:rPrChange>
        </w:rPr>
      </w:pPr>
      <w:ins w:id="2170" w:author="Microsoft Office User" w:date="2018-03-27T23:36:00Z">
        <w:del w:id="2171" w:author="Trần Công Tiến" w:date="2018-05-28T20:38:00Z">
          <w:r w:rsidRPr="0046749C" w:rsidDel="00C80A79">
            <w:rPr>
              <w:rFonts w:ascii="Arial" w:hAnsi="Arial" w:cs="Arial"/>
              <w:b/>
              <w:bCs/>
              <w:noProof/>
              <w:rPrChange w:id="2172" w:author="Trần Công Tiến" w:date="2018-05-29T10:29:00Z">
                <w:rPr>
                  <w:b/>
                  <w:bCs/>
                </w:rPr>
              </w:rPrChange>
            </w:rPr>
            <w:br w:type="page"/>
          </w:r>
        </w:del>
      </w:ins>
    </w:p>
    <w:p w14:paraId="3B481FDC" w14:textId="0CB14338" w:rsidR="007E56BA" w:rsidRPr="0046749C" w:rsidRDefault="007E56BA">
      <w:pPr>
        <w:pStyle w:val="Heading1"/>
        <w:rPr>
          <w:rFonts w:asciiTheme="majorHAnsi" w:eastAsiaTheme="majorEastAsia" w:hAnsiTheme="majorHAnsi" w:cstheme="majorBidi"/>
          <w:noProof/>
          <w:color w:val="2E74B5" w:themeColor="accent1" w:themeShade="BF"/>
          <w:rPrChange w:id="2173" w:author="Trần Công Tiến" w:date="2018-05-29T10:29:00Z">
            <w:rPr>
              <w:rFonts w:asciiTheme="majorHAnsi" w:eastAsiaTheme="majorEastAsia" w:hAnsiTheme="majorHAnsi" w:cstheme="majorBidi"/>
              <w:color w:val="2E74B5" w:themeColor="accent1" w:themeShade="BF"/>
              <w:sz w:val="32"/>
              <w:szCs w:val="32"/>
            </w:rPr>
          </w:rPrChange>
        </w:rPr>
        <w:pPrChange w:id="2174" w:author="Microsoft Office User" w:date="2018-04-17T10:38:00Z">
          <w:pPr/>
        </w:pPrChange>
      </w:pPr>
      <w:bookmarkStart w:id="2175" w:name="_Toc515369165"/>
      <w:r w:rsidRPr="0046749C">
        <w:rPr>
          <w:rFonts w:asciiTheme="majorHAnsi" w:eastAsiaTheme="majorEastAsia" w:hAnsiTheme="majorHAnsi" w:cstheme="majorBidi"/>
          <w:noProof/>
          <w:color w:val="2E74B5" w:themeColor="accent1" w:themeShade="BF"/>
          <w:rPrChange w:id="2176" w:author="Trần Công Tiến" w:date="2018-05-29T10:29:00Z">
            <w:rPr>
              <w:rFonts w:ascii="Times New Roman" w:eastAsia="Times New Roman" w:hAnsi="Times New Roman" w:cs="Times New Roman"/>
              <w:b/>
              <w:bCs/>
              <w:sz w:val="24"/>
              <w:szCs w:val="24"/>
            </w:rPr>
          </w:rPrChange>
        </w:rPr>
        <w:t>Chương 1: Hiện tr</w:t>
      </w:r>
      <w:r w:rsidRPr="0046749C">
        <w:rPr>
          <w:rFonts w:asciiTheme="majorHAnsi" w:eastAsiaTheme="majorEastAsia" w:hAnsiTheme="majorHAnsi" w:cstheme="majorBidi"/>
          <w:noProof/>
          <w:color w:val="2E74B5" w:themeColor="accent1" w:themeShade="BF"/>
          <w:rPrChange w:id="2177" w:author="Trần Công Tiến" w:date="2018-05-29T10:29:00Z">
            <w:rPr>
              <w:rFonts w:ascii="Times New Roman" w:eastAsia="Times New Roman" w:hAnsi="Times New Roman" w:cs="Times New Roman"/>
              <w:b/>
              <w:sz w:val="24"/>
              <w:szCs w:val="24"/>
            </w:rPr>
          </w:rPrChange>
        </w:rPr>
        <w:t>ạng</w:t>
      </w:r>
      <w:bookmarkEnd w:id="2175"/>
    </w:p>
    <w:p w14:paraId="13F3DB8E" w14:textId="473EDF85" w:rsidR="00491339" w:rsidRPr="0046749C" w:rsidRDefault="00046086">
      <w:pPr>
        <w:pStyle w:val="Heading2"/>
        <w:rPr>
          <w:ins w:id="2178" w:author="Microsoft Office User" w:date="2018-03-27T23:37:00Z"/>
          <w:noProof/>
          <w:color w:val="2E74B5" w:themeColor="accent1" w:themeShade="BF"/>
          <w:sz w:val="26"/>
          <w:szCs w:val="26"/>
          <w:rPrChange w:id="2179" w:author="Trần Công Tiến" w:date="2018-05-29T10:29:00Z">
            <w:rPr>
              <w:ins w:id="2180" w:author="Microsoft Office User" w:date="2018-03-27T23:37:00Z"/>
            </w:rPr>
          </w:rPrChange>
        </w:rPr>
        <w:pPrChange w:id="2181" w:author="Microsoft Office User" w:date="2018-04-17T10:38:00Z">
          <w:pPr>
            <w:ind w:left="360"/>
          </w:pPr>
        </w:pPrChange>
      </w:pPr>
      <w:bookmarkStart w:id="2182" w:name="_Toc515369166"/>
      <w:ins w:id="2183" w:author="Hoan Ng" w:date="2017-03-20T21:39:00Z">
        <w:r w:rsidRPr="0046749C">
          <w:rPr>
            <w:rFonts w:asciiTheme="majorHAnsi" w:eastAsiaTheme="majorEastAsia" w:hAnsiTheme="majorHAnsi" w:cstheme="majorBidi"/>
            <w:noProof/>
            <w:color w:val="2E74B5" w:themeColor="accent1" w:themeShade="BF"/>
            <w:sz w:val="26"/>
            <w:szCs w:val="26"/>
            <w:rPrChange w:id="2184" w:author="Trần Công Tiến" w:date="2018-05-29T10:29:00Z">
              <w:rPr>
                <w:rFonts w:ascii="Times New Roman" w:eastAsia="Times New Roman" w:hAnsi="Times New Roman" w:cs="Times New Roman"/>
                <w:sz w:val="24"/>
                <w:szCs w:val="24"/>
              </w:rPr>
            </w:rPrChange>
          </w:rPr>
          <w:t xml:space="preserve">1.1. </w:t>
        </w:r>
      </w:ins>
      <w:r w:rsidR="003715AE" w:rsidRPr="0046749C">
        <w:rPr>
          <w:rFonts w:asciiTheme="majorHAnsi" w:eastAsiaTheme="majorEastAsia" w:hAnsiTheme="majorHAnsi" w:cstheme="majorBidi"/>
          <w:noProof/>
          <w:color w:val="2E74B5" w:themeColor="accent1" w:themeShade="BF"/>
          <w:sz w:val="26"/>
          <w:szCs w:val="26"/>
          <w:rPrChange w:id="2185" w:author="Trần Công Tiến" w:date="2018-05-29T10:29:00Z">
            <w:rPr>
              <w:rFonts w:ascii="Times New Roman" w:eastAsia="Times New Roman" w:hAnsi="Times New Roman" w:cs="Times New Roman"/>
              <w:sz w:val="24"/>
              <w:szCs w:val="24"/>
            </w:rPr>
          </w:rPrChange>
        </w:rPr>
        <w:t>Hiện trạng tổ chức</w:t>
      </w:r>
      <w:bookmarkEnd w:id="2182"/>
    </w:p>
    <w:p w14:paraId="112B5A96" w14:textId="6CE3A9A8" w:rsidR="00046086" w:rsidRPr="0046749C" w:rsidDel="00A1470E" w:rsidRDefault="00A1470E">
      <w:pPr>
        <w:pStyle w:val="Heading3"/>
        <w:rPr>
          <w:del w:id="2186" w:author="Hoan Ng" w:date="2017-03-20T21:39:00Z"/>
          <w:rFonts w:eastAsia="Times New Roman"/>
          <w:noProof/>
          <w:color w:val="1F4D78" w:themeColor="accent1" w:themeShade="7F"/>
          <w:rPrChange w:id="2187" w:author="Trần Công Tiến" w:date="2018-05-29T10:29:00Z">
            <w:rPr>
              <w:del w:id="2188" w:author="Hoan Ng" w:date="2017-03-20T21:39:00Z"/>
            </w:rPr>
          </w:rPrChange>
        </w:rPr>
        <w:pPrChange w:id="2189" w:author="Microsoft Office User" w:date="2018-04-17T10:38:00Z">
          <w:pPr>
            <w:pStyle w:val="ListParagraph"/>
            <w:numPr>
              <w:numId w:val="1"/>
            </w:numPr>
            <w:ind w:hanging="360"/>
          </w:pPr>
        </w:pPrChange>
      </w:pPr>
      <w:ins w:id="2190" w:author="Microsoft Office User" w:date="2018-04-10T11:39:00Z">
        <w:r w:rsidRPr="0046749C">
          <w:rPr>
            <w:rFonts w:eastAsia="Times New Roman"/>
            <w:noProof/>
            <w:color w:val="1F4D78" w:themeColor="accent1" w:themeShade="7F"/>
            <w:rPrChange w:id="2191" w:author="Trần Công Tiến" w:date="2018-05-29T10:29:00Z">
              <w:rPr>
                <w:rFonts w:eastAsiaTheme="minorHAnsi"/>
                <w:szCs w:val="22"/>
              </w:rPr>
            </w:rPrChange>
          </w:rPr>
          <w:tab/>
        </w:r>
        <w:bookmarkStart w:id="2192" w:name="_Toc515369167"/>
        <w:r w:rsidRPr="0046749C">
          <w:rPr>
            <w:rFonts w:eastAsia="Times New Roman"/>
            <w:noProof/>
            <w:color w:val="1F4D78" w:themeColor="accent1" w:themeShade="7F"/>
            <w:rPrChange w:id="2193" w:author="Trần Công Tiến" w:date="2018-05-29T10:29:00Z">
              <w:rPr>
                <w:rFonts w:eastAsiaTheme="minorHAnsi"/>
                <w:szCs w:val="22"/>
              </w:rPr>
            </w:rPrChange>
          </w:rPr>
          <w:t>Đối nội:</w:t>
        </w:r>
      </w:ins>
      <w:bookmarkEnd w:id="2192"/>
    </w:p>
    <w:p w14:paraId="63E89687" w14:textId="77777777" w:rsidR="00A1470E" w:rsidRPr="0046749C" w:rsidRDefault="00A1470E">
      <w:pPr>
        <w:pStyle w:val="Heading3"/>
        <w:rPr>
          <w:ins w:id="2194" w:author="Microsoft Office User" w:date="2018-04-10T11:39:00Z"/>
          <w:rFonts w:eastAsia="Times New Roman"/>
          <w:noProof/>
          <w:color w:val="1F4D78" w:themeColor="accent1" w:themeShade="7F"/>
          <w:rPrChange w:id="2195" w:author="Trần Công Tiến" w:date="2018-05-29T10:29:00Z">
            <w:rPr>
              <w:ins w:id="2196" w:author="Microsoft Office User" w:date="2018-04-10T11:39:00Z"/>
            </w:rPr>
          </w:rPrChange>
        </w:rPr>
        <w:pPrChange w:id="2197" w:author="Microsoft Office User" w:date="2018-04-17T10:38:00Z">
          <w:pPr>
            <w:pStyle w:val="ListParagraph"/>
            <w:numPr>
              <w:numId w:val="1"/>
            </w:numPr>
            <w:ind w:hanging="360"/>
          </w:pPr>
        </w:pPrChange>
      </w:pPr>
    </w:p>
    <w:p w14:paraId="74F09275" w14:textId="575A39EB" w:rsidR="00A1470E" w:rsidRPr="0046749C" w:rsidRDefault="00A1470E">
      <w:pPr>
        <w:jc w:val="center"/>
        <w:rPr>
          <w:ins w:id="2198" w:author="Microsoft Office User" w:date="2018-04-10T11:40:00Z"/>
          <w:rFonts w:ascii="Arial" w:eastAsia="Times New Roman" w:hAnsi="Arial" w:cs="Arial"/>
          <w:noProof/>
          <w:sz w:val="24"/>
          <w:szCs w:val="24"/>
          <w:rPrChange w:id="2199" w:author="Trần Công Tiến" w:date="2018-05-29T10:29:00Z">
            <w:rPr>
              <w:ins w:id="2200" w:author="Microsoft Office User" w:date="2018-04-10T11:40:00Z"/>
            </w:rPr>
          </w:rPrChange>
        </w:rPr>
        <w:pPrChange w:id="2201" w:author="Microsoft Office User" w:date="2018-04-10T11:40:00Z">
          <w:pPr>
            <w:pStyle w:val="ListParagraph"/>
            <w:numPr>
              <w:numId w:val="1"/>
            </w:numPr>
            <w:ind w:hanging="360"/>
          </w:pPr>
        </w:pPrChange>
      </w:pPr>
      <w:ins w:id="2202" w:author="Microsoft Office User" w:date="2018-04-10T11:40:00Z">
        <w:r w:rsidRPr="0046749C">
          <w:rPr>
            <w:rFonts w:ascii="Arial" w:eastAsia="Times New Roman" w:hAnsi="Arial" w:cs="Arial"/>
            <w:noProof/>
            <w:sz w:val="24"/>
            <w:szCs w:val="24"/>
            <w:rPrChange w:id="2203" w:author="Trần Công Tiến" w:date="2018-05-29T10:29:00Z">
              <w:rPr>
                <w:rFonts w:eastAsiaTheme="minorHAnsi"/>
                <w:noProof/>
                <w:szCs w:val="22"/>
              </w:rPr>
            </w:rPrChange>
          </w:rPr>
          <w:drawing>
            <wp:inline distT="0" distB="0" distL="0" distR="0" wp14:anchorId="5FF9ADC0" wp14:editId="69E0278D">
              <wp:extent cx="1282700"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ối nội.png"/>
                      <pic:cNvPicPr/>
                    </pic:nvPicPr>
                    <pic:blipFill>
                      <a:blip r:embed="rId9">
                        <a:extLst>
                          <a:ext uri="{28A0092B-C50C-407E-A947-70E740481C1C}">
                            <a14:useLocalDpi xmlns:a14="http://schemas.microsoft.com/office/drawing/2010/main" val="0"/>
                          </a:ext>
                        </a:extLst>
                      </a:blip>
                      <a:stretch>
                        <a:fillRect/>
                      </a:stretch>
                    </pic:blipFill>
                    <pic:spPr>
                      <a:xfrm>
                        <a:off x="0" y="0"/>
                        <a:ext cx="1282700" cy="3924300"/>
                      </a:xfrm>
                      <a:prstGeom prst="rect">
                        <a:avLst/>
                      </a:prstGeom>
                    </pic:spPr>
                  </pic:pic>
                </a:graphicData>
              </a:graphic>
            </wp:inline>
          </w:drawing>
        </w:r>
      </w:ins>
    </w:p>
    <w:p w14:paraId="01DB7FA6" w14:textId="2D7742B9" w:rsidR="00A1470E" w:rsidRPr="0046749C" w:rsidRDefault="00A1470E">
      <w:pPr>
        <w:pStyle w:val="Heading3"/>
        <w:rPr>
          <w:ins w:id="2204" w:author="Microsoft Office User" w:date="2018-04-10T11:40:00Z"/>
          <w:rFonts w:eastAsia="Times New Roman"/>
          <w:noProof/>
          <w:color w:val="1F4D78" w:themeColor="accent1" w:themeShade="7F"/>
          <w:rPrChange w:id="2205" w:author="Trần Công Tiến" w:date="2018-05-29T10:29:00Z">
            <w:rPr>
              <w:ins w:id="2206" w:author="Microsoft Office User" w:date="2018-04-10T11:40:00Z"/>
            </w:rPr>
          </w:rPrChange>
        </w:rPr>
        <w:pPrChange w:id="2207" w:author="Microsoft Office User" w:date="2018-04-17T10:38:00Z">
          <w:pPr>
            <w:pStyle w:val="ListParagraph"/>
            <w:numPr>
              <w:numId w:val="1"/>
            </w:numPr>
            <w:ind w:hanging="360"/>
          </w:pPr>
        </w:pPrChange>
      </w:pPr>
      <w:ins w:id="2208" w:author="Microsoft Office User" w:date="2018-04-10T11:40:00Z">
        <w:r w:rsidRPr="0046749C">
          <w:rPr>
            <w:rFonts w:eastAsia="Times New Roman"/>
            <w:noProof/>
            <w:color w:val="1F4D78" w:themeColor="accent1" w:themeShade="7F"/>
            <w:rPrChange w:id="2209" w:author="Trần Công Tiến" w:date="2018-05-29T10:29:00Z">
              <w:rPr>
                <w:rFonts w:eastAsiaTheme="minorHAnsi"/>
                <w:szCs w:val="22"/>
              </w:rPr>
            </w:rPrChange>
          </w:rPr>
          <w:tab/>
        </w:r>
        <w:bookmarkStart w:id="2210" w:name="_Toc515369168"/>
        <w:r w:rsidRPr="0046749C">
          <w:rPr>
            <w:rFonts w:eastAsia="Times New Roman"/>
            <w:noProof/>
            <w:color w:val="1F4D78" w:themeColor="accent1" w:themeShade="7F"/>
            <w:rPrChange w:id="2211" w:author="Trần Công Tiến" w:date="2018-05-29T10:29:00Z">
              <w:rPr>
                <w:rFonts w:eastAsiaTheme="minorHAnsi"/>
                <w:szCs w:val="22"/>
              </w:rPr>
            </w:rPrChange>
          </w:rPr>
          <w:t>Đối ngoại:</w:t>
        </w:r>
        <w:bookmarkEnd w:id="2210"/>
      </w:ins>
    </w:p>
    <w:p w14:paraId="10051159" w14:textId="10B1F99C" w:rsidR="00A1470E" w:rsidRPr="0046749C" w:rsidRDefault="00A1470E">
      <w:pPr>
        <w:jc w:val="center"/>
        <w:rPr>
          <w:ins w:id="2212" w:author="Microsoft Office User" w:date="2018-04-10T11:40:00Z"/>
          <w:rFonts w:ascii="Arial" w:eastAsia="Times New Roman" w:hAnsi="Arial" w:cs="Arial"/>
          <w:noProof/>
          <w:sz w:val="24"/>
          <w:szCs w:val="24"/>
          <w:rPrChange w:id="2213" w:author="Trần Công Tiến" w:date="2018-05-29T10:29:00Z">
            <w:rPr>
              <w:ins w:id="2214" w:author="Microsoft Office User" w:date="2018-04-10T11:40:00Z"/>
            </w:rPr>
          </w:rPrChange>
        </w:rPr>
        <w:pPrChange w:id="2215" w:author="Microsoft Office User" w:date="2018-04-10T11:40:00Z">
          <w:pPr>
            <w:pStyle w:val="ListParagraph"/>
            <w:numPr>
              <w:numId w:val="1"/>
            </w:numPr>
            <w:ind w:hanging="360"/>
          </w:pPr>
        </w:pPrChange>
      </w:pPr>
      <w:ins w:id="2216" w:author="Microsoft Office User" w:date="2018-04-10T11:40:00Z">
        <w:r w:rsidRPr="0046749C">
          <w:rPr>
            <w:rFonts w:ascii="Arial" w:eastAsia="Times New Roman" w:hAnsi="Arial" w:cs="Arial"/>
            <w:noProof/>
            <w:sz w:val="24"/>
            <w:szCs w:val="24"/>
            <w:rPrChange w:id="2217" w:author="Trần Công Tiến" w:date="2018-05-29T10:29:00Z">
              <w:rPr>
                <w:rFonts w:eastAsiaTheme="minorHAnsi"/>
                <w:noProof/>
                <w:szCs w:val="22"/>
              </w:rPr>
            </w:rPrChange>
          </w:rPr>
          <w:drawing>
            <wp:inline distT="0" distB="0" distL="0" distR="0" wp14:anchorId="46B4550F" wp14:editId="4B86E2A7">
              <wp:extent cx="6858000" cy="3293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Đối ngoại.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ins>
    </w:p>
    <w:p w14:paraId="16C1A074" w14:textId="77777777" w:rsidR="00A1470E" w:rsidRPr="0046749C" w:rsidRDefault="00A1470E">
      <w:pPr>
        <w:jc w:val="center"/>
        <w:rPr>
          <w:ins w:id="2218" w:author="Microsoft Office User" w:date="2018-04-10T11:39:00Z"/>
          <w:rFonts w:ascii="Arial" w:eastAsia="Times New Roman" w:hAnsi="Arial" w:cs="Arial"/>
          <w:noProof/>
          <w:sz w:val="24"/>
          <w:szCs w:val="24"/>
          <w:rPrChange w:id="2219" w:author="Trần Công Tiến" w:date="2018-05-29T10:29:00Z">
            <w:rPr>
              <w:ins w:id="2220" w:author="Microsoft Office User" w:date="2018-04-10T11:39:00Z"/>
            </w:rPr>
          </w:rPrChange>
        </w:rPr>
        <w:pPrChange w:id="2221" w:author="Microsoft Office User" w:date="2018-04-10T11:40:00Z">
          <w:pPr>
            <w:pStyle w:val="ListParagraph"/>
            <w:numPr>
              <w:numId w:val="1"/>
            </w:numPr>
            <w:ind w:hanging="360"/>
          </w:pPr>
        </w:pPrChange>
      </w:pPr>
    </w:p>
    <w:p w14:paraId="5DD9A785" w14:textId="77777777" w:rsidR="005F3BAC" w:rsidRPr="0046749C" w:rsidRDefault="005F3BAC">
      <w:pPr>
        <w:ind w:left="360"/>
        <w:rPr>
          <w:ins w:id="2222" w:author="Hoan Ng" w:date="2017-03-20T22:11:00Z"/>
          <w:rFonts w:ascii="Arial" w:eastAsia="Times New Roman" w:hAnsi="Arial" w:cs="Arial"/>
          <w:noProof/>
          <w:sz w:val="24"/>
          <w:szCs w:val="24"/>
          <w:rPrChange w:id="2223" w:author="Trần Công Tiến" w:date="2018-05-29T10:29:00Z">
            <w:rPr>
              <w:ins w:id="2224" w:author="Hoan Ng" w:date="2017-03-20T22:11:00Z"/>
            </w:rPr>
          </w:rPrChange>
        </w:rPr>
        <w:pPrChange w:id="2225" w:author="Hoan Ng" w:date="2017-03-20T21:39:00Z">
          <w:pPr>
            <w:pStyle w:val="ListParagraph"/>
            <w:numPr>
              <w:numId w:val="1"/>
            </w:numPr>
            <w:ind w:hanging="360"/>
          </w:pPr>
        </w:pPrChange>
      </w:pPr>
    </w:p>
    <w:p w14:paraId="4C85A63A" w14:textId="614F1D16" w:rsidR="005F3BAC" w:rsidRPr="0046749C" w:rsidRDefault="00046086">
      <w:pPr>
        <w:pStyle w:val="Heading2"/>
        <w:rPr>
          <w:ins w:id="2226" w:author="Microsoft Office User" w:date="2018-04-10T11:40:00Z"/>
          <w:rFonts w:eastAsia="Times New Roman"/>
          <w:noProof/>
          <w:color w:val="2E74B5" w:themeColor="accent1" w:themeShade="BF"/>
          <w:sz w:val="26"/>
          <w:szCs w:val="26"/>
          <w:rPrChange w:id="2227" w:author="Trần Công Tiến" w:date="2018-05-29T10:29:00Z">
            <w:rPr>
              <w:ins w:id="2228" w:author="Microsoft Office User" w:date="2018-04-10T11:40:00Z"/>
            </w:rPr>
          </w:rPrChange>
        </w:rPr>
        <w:pPrChange w:id="2229" w:author="Microsoft Office User" w:date="2018-04-17T10:38:00Z">
          <w:pPr>
            <w:pStyle w:val="ListParagraph"/>
            <w:numPr>
              <w:numId w:val="1"/>
            </w:numPr>
            <w:ind w:hanging="360"/>
          </w:pPr>
        </w:pPrChange>
      </w:pPr>
      <w:bookmarkStart w:id="2230" w:name="_Toc515369169"/>
      <w:ins w:id="2231" w:author="Hoan Ng" w:date="2017-03-20T21:39:00Z">
        <w:r w:rsidRPr="0046749C">
          <w:rPr>
            <w:rFonts w:eastAsia="Times New Roman"/>
            <w:noProof/>
            <w:color w:val="2E74B5" w:themeColor="accent1" w:themeShade="BF"/>
            <w:sz w:val="26"/>
            <w:szCs w:val="26"/>
            <w:rPrChange w:id="2232" w:author="Trần Công Tiến" w:date="2018-05-29T10:29:00Z">
              <w:rPr>
                <w:rFonts w:eastAsiaTheme="minorHAnsi"/>
                <w:szCs w:val="22"/>
              </w:rPr>
            </w:rPrChange>
          </w:rPr>
          <w:t xml:space="preserve">1.2. </w:t>
        </w:r>
      </w:ins>
      <w:r w:rsidR="003715AE" w:rsidRPr="0046749C">
        <w:rPr>
          <w:rFonts w:eastAsia="Times New Roman"/>
          <w:noProof/>
          <w:color w:val="2E74B5" w:themeColor="accent1" w:themeShade="BF"/>
          <w:sz w:val="26"/>
          <w:szCs w:val="26"/>
          <w:rPrChange w:id="2233" w:author="Trần Công Tiến" w:date="2018-05-29T10:29:00Z">
            <w:rPr>
              <w:rFonts w:eastAsiaTheme="minorHAnsi"/>
              <w:szCs w:val="22"/>
            </w:rPr>
          </w:rPrChange>
        </w:rPr>
        <w:t>Hiện trạng nghiệp vụ (chức năng &amp; phi chức năng</w:t>
      </w:r>
      <w:ins w:id="2234" w:author="Microsoft Office User" w:date="2018-04-10T11:40:00Z">
        <w:r w:rsidR="00A1470E" w:rsidRPr="0046749C">
          <w:rPr>
            <w:rFonts w:eastAsia="Times New Roman"/>
            <w:noProof/>
            <w:color w:val="2E74B5" w:themeColor="accent1" w:themeShade="BF"/>
            <w:sz w:val="26"/>
            <w:szCs w:val="26"/>
            <w:rPrChange w:id="2235" w:author="Trần Công Tiến" w:date="2018-05-29T10:29:00Z">
              <w:rPr>
                <w:rFonts w:eastAsiaTheme="minorHAnsi"/>
                <w:szCs w:val="22"/>
              </w:rPr>
            </w:rPrChange>
          </w:rPr>
          <w:t>)</w:t>
        </w:r>
        <w:bookmarkEnd w:id="2230"/>
      </w:ins>
    </w:p>
    <w:p w14:paraId="67A9347A" w14:textId="16ABC673" w:rsidR="00A1470E" w:rsidRPr="0046749C" w:rsidRDefault="00A1470E">
      <w:pPr>
        <w:pStyle w:val="Heading2"/>
        <w:rPr>
          <w:ins w:id="2236" w:author="Microsoft Office User" w:date="2018-04-10T11:40:00Z"/>
          <w:rFonts w:eastAsia="Times New Roman"/>
          <w:noProof/>
          <w:color w:val="2E74B5" w:themeColor="accent1" w:themeShade="BF"/>
          <w:sz w:val="26"/>
          <w:szCs w:val="26"/>
          <w:rPrChange w:id="2237" w:author="Trần Công Tiến" w:date="2018-05-29T10:29:00Z">
            <w:rPr>
              <w:ins w:id="2238" w:author="Microsoft Office User" w:date="2018-04-10T11:40:00Z"/>
            </w:rPr>
          </w:rPrChange>
        </w:rPr>
        <w:pPrChange w:id="2239" w:author="Microsoft Office User" w:date="2018-04-17T10:38:00Z">
          <w:pPr>
            <w:pStyle w:val="ListParagraph"/>
            <w:numPr>
              <w:numId w:val="1"/>
            </w:numPr>
            <w:ind w:hanging="360"/>
          </w:pPr>
        </w:pPrChange>
      </w:pPr>
      <w:ins w:id="2240" w:author="Microsoft Office User" w:date="2018-04-10T11:40:00Z">
        <w:r w:rsidRPr="0046749C">
          <w:rPr>
            <w:rFonts w:eastAsia="Times New Roman"/>
            <w:noProof/>
            <w:color w:val="2E74B5" w:themeColor="accent1" w:themeShade="BF"/>
            <w:sz w:val="26"/>
            <w:szCs w:val="26"/>
            <w:rPrChange w:id="2241" w:author="Trần Công Tiến" w:date="2018-05-29T10:29:00Z">
              <w:rPr>
                <w:rFonts w:eastAsiaTheme="minorHAnsi"/>
                <w:szCs w:val="22"/>
              </w:rPr>
            </w:rPrChange>
          </w:rPr>
          <w:tab/>
        </w:r>
      </w:ins>
      <w:bookmarkStart w:id="2242" w:name="_Toc515369170"/>
      <w:ins w:id="2243" w:author="Microsoft Office User" w:date="2018-04-10T12:04:00Z">
        <w:r w:rsidR="00016937" w:rsidRPr="0046749C">
          <w:rPr>
            <w:rFonts w:eastAsia="Times New Roman"/>
            <w:noProof/>
            <w:color w:val="2E74B5" w:themeColor="accent1" w:themeShade="BF"/>
            <w:sz w:val="26"/>
            <w:szCs w:val="26"/>
            <w:rPrChange w:id="2244" w:author="Trần Công Tiến" w:date="2018-05-29T10:29:00Z">
              <w:rPr>
                <w:rFonts w:eastAsiaTheme="minorHAnsi"/>
                <w:szCs w:val="22"/>
              </w:rPr>
            </w:rPrChange>
          </w:rPr>
          <w:t>Nghiệp vụ</w:t>
        </w:r>
      </w:ins>
      <w:ins w:id="2245" w:author="Microsoft Office User" w:date="2018-04-10T12:05:00Z">
        <w:r w:rsidR="00016937" w:rsidRPr="0046749C">
          <w:rPr>
            <w:rFonts w:eastAsia="Times New Roman"/>
            <w:noProof/>
            <w:color w:val="2E74B5" w:themeColor="accent1" w:themeShade="BF"/>
            <w:sz w:val="26"/>
            <w:szCs w:val="26"/>
            <w:rPrChange w:id="2246" w:author="Trần Công Tiến" w:date="2018-05-29T10:29:00Z">
              <w:rPr>
                <w:rFonts w:eastAsiaTheme="minorHAnsi"/>
                <w:szCs w:val="22"/>
              </w:rPr>
            </w:rPrChange>
          </w:rPr>
          <w:t>:</w:t>
        </w:r>
      </w:ins>
      <w:bookmarkEnd w:id="2242"/>
    </w:p>
    <w:p w14:paraId="331BBCFE" w14:textId="6A4E4D25" w:rsidR="00A1470E" w:rsidRPr="0046749C" w:rsidRDefault="00016937">
      <w:pPr>
        <w:ind w:firstLine="360"/>
        <w:jc w:val="center"/>
        <w:rPr>
          <w:ins w:id="2247" w:author="Microsoft Office User" w:date="2018-04-10T12:11:00Z"/>
          <w:rFonts w:ascii="Arial" w:eastAsia="Times New Roman" w:hAnsi="Arial" w:cs="Arial"/>
          <w:noProof/>
          <w:sz w:val="24"/>
          <w:szCs w:val="24"/>
          <w:rPrChange w:id="2248" w:author="Trần Công Tiến" w:date="2018-05-29T10:29:00Z">
            <w:rPr>
              <w:ins w:id="2249" w:author="Microsoft Office User" w:date="2018-04-10T12:11:00Z"/>
            </w:rPr>
          </w:rPrChange>
        </w:rPr>
        <w:pPrChange w:id="2250" w:author="Microsoft Office User" w:date="2018-04-10T12:04:00Z">
          <w:pPr>
            <w:pStyle w:val="ListParagraph"/>
            <w:numPr>
              <w:numId w:val="1"/>
            </w:numPr>
            <w:ind w:hanging="360"/>
          </w:pPr>
        </w:pPrChange>
      </w:pPr>
      <w:ins w:id="2251" w:author="Microsoft Office User" w:date="2018-04-10T12:04:00Z">
        <w:r w:rsidRPr="0046749C">
          <w:rPr>
            <w:rFonts w:ascii="Arial" w:eastAsia="Times New Roman" w:hAnsi="Arial" w:cs="Arial"/>
            <w:noProof/>
            <w:sz w:val="24"/>
            <w:szCs w:val="24"/>
            <w:rPrChange w:id="2252" w:author="Trần Công Tiến" w:date="2018-05-29T10:29:00Z">
              <w:rPr>
                <w:rFonts w:eastAsiaTheme="minorHAnsi"/>
                <w:noProof/>
                <w:szCs w:val="22"/>
              </w:rPr>
            </w:rPrChange>
          </w:rPr>
          <w:lastRenderedPageBreak/>
          <w:drawing>
            <wp:inline distT="0" distB="0" distL="0" distR="0" wp14:anchorId="718F3358" wp14:editId="6BA43C57">
              <wp:extent cx="6174464" cy="855831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iệp vụ quản lý.png"/>
                      <pic:cNvPicPr/>
                    </pic:nvPicPr>
                    <pic:blipFill>
                      <a:blip r:embed="rId11">
                        <a:extLst>
                          <a:ext uri="{28A0092B-C50C-407E-A947-70E740481C1C}">
                            <a14:useLocalDpi xmlns:a14="http://schemas.microsoft.com/office/drawing/2010/main" val="0"/>
                          </a:ext>
                        </a:extLst>
                      </a:blip>
                      <a:stretch>
                        <a:fillRect/>
                      </a:stretch>
                    </pic:blipFill>
                    <pic:spPr>
                      <a:xfrm>
                        <a:off x="0" y="0"/>
                        <a:ext cx="6178284" cy="8563605"/>
                      </a:xfrm>
                      <a:prstGeom prst="rect">
                        <a:avLst/>
                      </a:prstGeom>
                    </pic:spPr>
                  </pic:pic>
                </a:graphicData>
              </a:graphic>
            </wp:inline>
          </w:drawing>
        </w:r>
      </w:ins>
    </w:p>
    <w:p w14:paraId="00B1C1EB" w14:textId="4E6AB69C" w:rsidR="00016937" w:rsidRPr="0046749C" w:rsidRDefault="0045279F">
      <w:pPr>
        <w:tabs>
          <w:tab w:val="left" w:pos="8764"/>
        </w:tabs>
        <w:ind w:firstLine="360"/>
        <w:rPr>
          <w:ins w:id="2253" w:author="Microsoft Office User" w:date="2018-04-10T12:11:00Z"/>
          <w:rFonts w:ascii="Arial" w:eastAsia="Times New Roman" w:hAnsi="Arial" w:cs="Arial"/>
          <w:noProof/>
          <w:sz w:val="24"/>
          <w:szCs w:val="24"/>
          <w:rPrChange w:id="2254" w:author="Trần Công Tiến" w:date="2018-05-29T10:29:00Z">
            <w:rPr>
              <w:ins w:id="2255" w:author="Microsoft Office User" w:date="2018-04-10T12:11:00Z"/>
            </w:rPr>
          </w:rPrChange>
        </w:rPr>
        <w:pPrChange w:id="2256" w:author="Trần Công Tiến" w:date="2018-05-29T15:02:00Z">
          <w:pPr>
            <w:pStyle w:val="ListParagraph"/>
            <w:numPr>
              <w:numId w:val="1"/>
            </w:numPr>
            <w:ind w:hanging="360"/>
          </w:pPr>
        </w:pPrChange>
      </w:pPr>
      <w:ins w:id="2257" w:author="Trần Công Tiến" w:date="2018-05-29T15:02:00Z">
        <w:r>
          <w:rPr>
            <w:rFonts w:ascii="Arial" w:hAnsi="Arial" w:cs="Arial"/>
            <w:noProof/>
          </w:rPr>
          <w:tab/>
        </w:r>
      </w:ins>
    </w:p>
    <w:p w14:paraId="3E691722" w14:textId="77777777" w:rsidR="00016937" w:rsidRPr="0046749C" w:rsidRDefault="00016937">
      <w:pPr>
        <w:ind w:firstLine="360"/>
        <w:jc w:val="center"/>
        <w:rPr>
          <w:ins w:id="2258" w:author="Microsoft Office User" w:date="2018-04-10T12:11:00Z"/>
          <w:rFonts w:ascii="Arial" w:eastAsia="Times New Roman" w:hAnsi="Arial" w:cs="Arial"/>
          <w:noProof/>
          <w:sz w:val="24"/>
          <w:szCs w:val="24"/>
          <w:rPrChange w:id="2259" w:author="Trần Công Tiến" w:date="2018-05-29T10:29:00Z">
            <w:rPr>
              <w:ins w:id="2260" w:author="Microsoft Office User" w:date="2018-04-10T12:11:00Z"/>
            </w:rPr>
          </w:rPrChange>
        </w:rPr>
        <w:pPrChange w:id="2261" w:author="Microsoft Office User" w:date="2018-04-10T12:04:00Z">
          <w:pPr>
            <w:pStyle w:val="ListParagraph"/>
            <w:numPr>
              <w:numId w:val="1"/>
            </w:numPr>
            <w:ind w:hanging="360"/>
          </w:pPr>
        </w:pPrChange>
      </w:pPr>
    </w:p>
    <w:p w14:paraId="60A9471F" w14:textId="77777777" w:rsidR="00016937" w:rsidRPr="0046749C" w:rsidRDefault="00016937">
      <w:pPr>
        <w:ind w:firstLine="360"/>
        <w:jc w:val="center"/>
        <w:rPr>
          <w:ins w:id="2262" w:author="Hoan Ng" w:date="2017-03-20T22:11:00Z"/>
          <w:rFonts w:ascii="Arial" w:eastAsia="Times New Roman" w:hAnsi="Arial" w:cs="Arial"/>
          <w:noProof/>
          <w:sz w:val="24"/>
          <w:szCs w:val="24"/>
          <w:rPrChange w:id="2263" w:author="Trần Công Tiến" w:date="2018-05-29T10:29:00Z">
            <w:rPr>
              <w:ins w:id="2264" w:author="Hoan Ng" w:date="2017-03-20T22:11:00Z"/>
            </w:rPr>
          </w:rPrChange>
        </w:rPr>
        <w:pPrChange w:id="2265" w:author="Microsoft Office User" w:date="2018-04-10T12:04:00Z">
          <w:pPr>
            <w:pStyle w:val="ListParagraph"/>
            <w:numPr>
              <w:numId w:val="1"/>
            </w:numPr>
            <w:ind w:hanging="360"/>
          </w:pPr>
        </w:pPrChange>
      </w:pPr>
    </w:p>
    <w:p w14:paraId="33CB4AA6" w14:textId="195F92AA" w:rsidR="00016937" w:rsidRPr="0046749C" w:rsidRDefault="00016937">
      <w:pPr>
        <w:rPr>
          <w:ins w:id="2266" w:author="Microsoft Office User" w:date="2018-04-10T12:11:00Z"/>
          <w:rFonts w:ascii="Arial" w:hAnsi="Arial" w:cs="Arial"/>
          <w:b/>
          <w:noProof/>
          <w:rPrChange w:id="2267" w:author="Trần Công Tiến" w:date="2018-05-29T10:29:00Z">
            <w:rPr>
              <w:ins w:id="2268" w:author="Microsoft Office User" w:date="2018-04-10T12:11:00Z"/>
              <w:b/>
            </w:rPr>
          </w:rPrChange>
        </w:rPr>
      </w:pPr>
      <w:ins w:id="2269" w:author="Microsoft Office User" w:date="2018-04-10T12:05:00Z">
        <w:r w:rsidRPr="0046749C">
          <w:rPr>
            <w:rFonts w:ascii="Arial" w:hAnsi="Arial" w:cs="Arial"/>
            <w:b/>
            <w:noProof/>
            <w:rPrChange w:id="2270" w:author="Trần Công Tiến" w:date="2018-05-29T10:29:00Z">
              <w:rPr/>
            </w:rPrChange>
          </w:rPr>
          <w:t>Quản lý viên</w:t>
        </w:r>
      </w:ins>
    </w:p>
    <w:p w14:paraId="591A5869" w14:textId="77777777" w:rsidR="00016937" w:rsidRPr="0046749C" w:rsidRDefault="00016937">
      <w:pPr>
        <w:rPr>
          <w:ins w:id="2271" w:author="Microsoft Office User" w:date="2018-04-10T12:06:00Z"/>
          <w:rFonts w:ascii="Arial" w:hAnsi="Arial" w:cs="Arial"/>
          <w:b/>
          <w:noProof/>
          <w:rPrChange w:id="2272" w:author="Trần Công Tiến" w:date="2018-05-29T10:29:00Z">
            <w:rPr>
              <w:ins w:id="2273" w:author="Microsoft Office User" w:date="2018-04-10T12:06:00Z"/>
              <w:b/>
            </w:rPr>
          </w:rPrChange>
        </w:rPr>
      </w:pPr>
    </w:p>
    <w:tbl>
      <w:tblPr>
        <w:tblStyle w:val="TableGrid"/>
        <w:tblW w:w="10846" w:type="dxa"/>
        <w:jc w:val="center"/>
        <w:tblLook w:val="04A0" w:firstRow="1" w:lastRow="0" w:firstColumn="1" w:lastColumn="0" w:noHBand="0" w:noVBand="1"/>
        <w:tblPrChange w:id="2274" w:author="Microsoft Office User" w:date="2018-04-10T12:10:00Z">
          <w:tblPr>
            <w:tblStyle w:val="TableGrid"/>
            <w:tblW w:w="0" w:type="auto"/>
            <w:tblLook w:val="04A0" w:firstRow="1" w:lastRow="0" w:firstColumn="1" w:lastColumn="0" w:noHBand="0" w:noVBand="1"/>
          </w:tblPr>
        </w:tblPrChange>
      </w:tblPr>
      <w:tblGrid>
        <w:gridCol w:w="3130"/>
        <w:gridCol w:w="6697"/>
        <w:gridCol w:w="1019"/>
        <w:tblGridChange w:id="2275">
          <w:tblGrid>
            <w:gridCol w:w="3596"/>
            <w:gridCol w:w="3597"/>
            <w:gridCol w:w="3597"/>
          </w:tblGrid>
        </w:tblGridChange>
      </w:tblGrid>
      <w:tr w:rsidR="00016937" w:rsidRPr="0046749C" w14:paraId="2D05EADF" w14:textId="77777777" w:rsidTr="00016937">
        <w:trPr>
          <w:trHeight w:val="300"/>
          <w:jc w:val="center"/>
          <w:ins w:id="2276" w:author="Microsoft Office User" w:date="2018-04-10T12:06:00Z"/>
        </w:trPr>
        <w:tc>
          <w:tcPr>
            <w:tcW w:w="3130" w:type="dxa"/>
            <w:tcPrChange w:id="2277" w:author="Microsoft Office User" w:date="2018-04-10T12:10:00Z">
              <w:tcPr>
                <w:tcW w:w="3596" w:type="dxa"/>
              </w:tcPr>
            </w:tcPrChange>
          </w:tcPr>
          <w:p w14:paraId="238625C3" w14:textId="4D474EA5" w:rsidR="00016937" w:rsidRPr="0046749C" w:rsidRDefault="00016937">
            <w:pPr>
              <w:jc w:val="center"/>
              <w:rPr>
                <w:ins w:id="2278" w:author="Microsoft Office User" w:date="2018-04-10T12:06:00Z"/>
                <w:rFonts w:ascii="Arial" w:hAnsi="Arial" w:cs="Arial"/>
                <w:b/>
                <w:noProof/>
                <w:rPrChange w:id="2279" w:author="Trần Công Tiến" w:date="2018-05-29T10:29:00Z">
                  <w:rPr>
                    <w:ins w:id="2280" w:author="Microsoft Office User" w:date="2018-04-10T12:06:00Z"/>
                    <w:b/>
                  </w:rPr>
                </w:rPrChange>
              </w:rPr>
              <w:pPrChange w:id="2281" w:author="Microsoft Office User" w:date="2018-04-10T12:06:00Z">
                <w:pPr/>
              </w:pPrChange>
            </w:pPr>
            <w:ins w:id="2282" w:author="Microsoft Office User" w:date="2018-04-10T12:06:00Z">
              <w:r w:rsidRPr="0046749C">
                <w:rPr>
                  <w:rFonts w:ascii="Arial" w:hAnsi="Arial" w:cs="Arial"/>
                  <w:b/>
                  <w:noProof/>
                  <w:rPrChange w:id="2283" w:author="Trần Công Tiến" w:date="2018-05-29T10:29:00Z">
                    <w:rPr>
                      <w:b/>
                    </w:rPr>
                  </w:rPrChange>
                </w:rPr>
                <w:t>Nghiệp vụ</w:t>
              </w:r>
            </w:ins>
          </w:p>
        </w:tc>
        <w:tc>
          <w:tcPr>
            <w:tcW w:w="6697" w:type="dxa"/>
            <w:tcPrChange w:id="2284" w:author="Microsoft Office User" w:date="2018-04-10T12:10:00Z">
              <w:tcPr>
                <w:tcW w:w="3597" w:type="dxa"/>
              </w:tcPr>
            </w:tcPrChange>
          </w:tcPr>
          <w:p w14:paraId="6C637691" w14:textId="774F23D9" w:rsidR="00016937" w:rsidRPr="0046749C" w:rsidRDefault="00016937">
            <w:pPr>
              <w:jc w:val="center"/>
              <w:rPr>
                <w:ins w:id="2285" w:author="Microsoft Office User" w:date="2018-04-10T12:06:00Z"/>
                <w:rFonts w:ascii="Arial" w:hAnsi="Arial" w:cs="Arial"/>
                <w:b/>
                <w:noProof/>
                <w:rPrChange w:id="2286" w:author="Trần Công Tiến" w:date="2018-05-29T10:29:00Z">
                  <w:rPr>
                    <w:ins w:id="2287" w:author="Microsoft Office User" w:date="2018-04-10T12:06:00Z"/>
                    <w:b/>
                  </w:rPr>
                </w:rPrChange>
              </w:rPr>
              <w:pPrChange w:id="2288" w:author="Microsoft Office User" w:date="2018-04-10T12:06:00Z">
                <w:pPr/>
              </w:pPrChange>
            </w:pPr>
            <w:ins w:id="2289" w:author="Microsoft Office User" w:date="2018-04-10T12:07:00Z">
              <w:r w:rsidRPr="0046749C">
                <w:rPr>
                  <w:rFonts w:ascii="Arial" w:hAnsi="Arial" w:cs="Arial"/>
                  <w:b/>
                  <w:noProof/>
                  <w:rPrChange w:id="2290" w:author="Trần Công Tiến" w:date="2018-05-29T10:29:00Z">
                    <w:rPr>
                      <w:b/>
                    </w:rPr>
                  </w:rPrChange>
                </w:rPr>
                <w:t>Hình thức</w:t>
              </w:r>
            </w:ins>
          </w:p>
        </w:tc>
        <w:tc>
          <w:tcPr>
            <w:tcW w:w="1019" w:type="dxa"/>
            <w:tcPrChange w:id="2291" w:author="Microsoft Office User" w:date="2018-04-10T12:10:00Z">
              <w:tcPr>
                <w:tcW w:w="3597" w:type="dxa"/>
              </w:tcPr>
            </w:tcPrChange>
          </w:tcPr>
          <w:p w14:paraId="3EC880E7" w14:textId="66A2316E" w:rsidR="00016937" w:rsidRPr="0046749C" w:rsidRDefault="00016937">
            <w:pPr>
              <w:jc w:val="center"/>
              <w:rPr>
                <w:ins w:id="2292" w:author="Microsoft Office User" w:date="2018-04-10T12:06:00Z"/>
                <w:rFonts w:ascii="Arial" w:hAnsi="Arial" w:cs="Arial"/>
                <w:b/>
                <w:noProof/>
                <w:rPrChange w:id="2293" w:author="Trần Công Tiến" w:date="2018-05-29T10:29:00Z">
                  <w:rPr>
                    <w:ins w:id="2294" w:author="Microsoft Office User" w:date="2018-04-10T12:06:00Z"/>
                    <w:b/>
                  </w:rPr>
                </w:rPrChange>
              </w:rPr>
              <w:pPrChange w:id="2295" w:author="Microsoft Office User" w:date="2018-04-10T12:06:00Z">
                <w:pPr/>
              </w:pPrChange>
            </w:pPr>
            <w:ins w:id="2296" w:author="Microsoft Office User" w:date="2018-04-10T12:07:00Z">
              <w:r w:rsidRPr="0046749C">
                <w:rPr>
                  <w:rFonts w:ascii="Arial" w:hAnsi="Arial" w:cs="Arial"/>
                  <w:b/>
                  <w:noProof/>
                  <w:rPrChange w:id="2297" w:author="Trần Công Tiến" w:date="2018-05-29T10:29:00Z">
                    <w:rPr>
                      <w:b/>
                    </w:rPr>
                  </w:rPrChange>
                </w:rPr>
                <w:t>Tần suất</w:t>
              </w:r>
            </w:ins>
          </w:p>
        </w:tc>
      </w:tr>
      <w:tr w:rsidR="00016937" w:rsidRPr="0046749C" w14:paraId="5E11EE9D" w14:textId="77777777" w:rsidTr="00016937">
        <w:trPr>
          <w:trHeight w:val="1123"/>
          <w:jc w:val="center"/>
          <w:ins w:id="2298" w:author="Microsoft Office User" w:date="2018-04-10T12:06:00Z"/>
        </w:trPr>
        <w:tc>
          <w:tcPr>
            <w:tcW w:w="3130" w:type="dxa"/>
            <w:tcPrChange w:id="2299" w:author="Microsoft Office User" w:date="2018-04-10T12:10:00Z">
              <w:tcPr>
                <w:tcW w:w="3596" w:type="dxa"/>
              </w:tcPr>
            </w:tcPrChange>
          </w:tcPr>
          <w:p w14:paraId="57103564" w14:textId="3034DC48" w:rsidR="00016937" w:rsidRPr="0046749C" w:rsidRDefault="00016937">
            <w:pPr>
              <w:rPr>
                <w:ins w:id="2300" w:author="Microsoft Office User" w:date="2018-04-10T12:06:00Z"/>
                <w:rFonts w:ascii="Arial" w:hAnsi="Arial" w:cs="Arial"/>
                <w:noProof/>
                <w:rPrChange w:id="2301" w:author="Trần Công Tiến" w:date="2018-05-29T10:29:00Z">
                  <w:rPr>
                    <w:ins w:id="2302" w:author="Microsoft Office User" w:date="2018-04-10T12:06:00Z"/>
                    <w:b/>
                  </w:rPr>
                </w:rPrChange>
              </w:rPr>
            </w:pPr>
            <w:ins w:id="2303" w:author="Microsoft Office User" w:date="2018-04-10T12:06:00Z">
              <w:r w:rsidRPr="0046749C">
                <w:rPr>
                  <w:rFonts w:ascii="Arial" w:hAnsi="Arial" w:cs="Arial"/>
                  <w:noProof/>
                  <w:rPrChange w:id="2304" w:author="Trần Công Tiến" w:date="2018-05-29T10:29:00Z">
                    <w:rPr>
                      <w:b/>
                    </w:rPr>
                  </w:rPrChange>
                </w:rPr>
                <w:t>Nhận khách, điều phòng</w:t>
              </w:r>
            </w:ins>
          </w:p>
        </w:tc>
        <w:tc>
          <w:tcPr>
            <w:tcW w:w="6697" w:type="dxa"/>
            <w:tcPrChange w:id="2305" w:author="Microsoft Office User" w:date="2018-04-10T12:10:00Z">
              <w:tcPr>
                <w:tcW w:w="3597" w:type="dxa"/>
              </w:tcPr>
            </w:tcPrChange>
          </w:tcPr>
          <w:p w14:paraId="79CA17E5" w14:textId="77777777" w:rsidR="00016937" w:rsidRPr="0046749C" w:rsidRDefault="00016937" w:rsidP="00016937">
            <w:pPr>
              <w:rPr>
                <w:ins w:id="2306" w:author="Microsoft Office User" w:date="2018-04-10T12:06:00Z"/>
                <w:rFonts w:ascii="Arial" w:hAnsi="Arial" w:cs="Arial"/>
                <w:noProof/>
                <w:rPrChange w:id="2307" w:author="Trần Công Tiến" w:date="2018-05-29T10:29:00Z">
                  <w:rPr>
                    <w:ins w:id="2308" w:author="Microsoft Office User" w:date="2018-04-10T12:06:00Z"/>
                  </w:rPr>
                </w:rPrChange>
              </w:rPr>
            </w:pPr>
            <w:ins w:id="2309" w:author="Microsoft Office User" w:date="2018-04-10T12:06:00Z">
              <w:r w:rsidRPr="0046749C">
                <w:rPr>
                  <w:rFonts w:ascii="Arial" w:hAnsi="Arial" w:cs="Arial"/>
                  <w:noProof/>
                  <w:color w:val="000000"/>
                  <w:sz w:val="22"/>
                  <w:szCs w:val="22"/>
                  <w:rPrChange w:id="2310" w:author="Trần Công Tiến" w:date="2018-05-29T10:29:00Z">
                    <w:rPr>
                      <w:rFonts w:ascii="Arial" w:hAnsi="Arial" w:cs="Arial"/>
                      <w:color w:val="000000"/>
                      <w:sz w:val="22"/>
                      <w:szCs w:val="22"/>
                    </w:rPr>
                  </w:rPrChange>
                </w:rPr>
                <w:t>Nhận khách từ cửa vào và kiểm tra phòng trống với số người thích hợp để điều phòng, sau đó phân công cho nhân viên hướng dẫn khách</w:t>
              </w:r>
            </w:ins>
          </w:p>
          <w:p w14:paraId="23DD2901" w14:textId="77777777" w:rsidR="00016937" w:rsidRPr="0046749C" w:rsidRDefault="00016937">
            <w:pPr>
              <w:rPr>
                <w:ins w:id="2311" w:author="Microsoft Office User" w:date="2018-04-10T12:06:00Z"/>
                <w:rFonts w:ascii="Arial" w:hAnsi="Arial" w:cs="Arial"/>
                <w:noProof/>
                <w:rPrChange w:id="2312" w:author="Trần Công Tiến" w:date="2018-05-29T10:29:00Z">
                  <w:rPr>
                    <w:ins w:id="2313" w:author="Microsoft Office User" w:date="2018-04-10T12:06:00Z"/>
                    <w:b/>
                  </w:rPr>
                </w:rPrChange>
              </w:rPr>
            </w:pPr>
          </w:p>
        </w:tc>
        <w:tc>
          <w:tcPr>
            <w:tcW w:w="1019" w:type="dxa"/>
            <w:tcPrChange w:id="2314" w:author="Microsoft Office User" w:date="2018-04-10T12:10:00Z">
              <w:tcPr>
                <w:tcW w:w="3597" w:type="dxa"/>
              </w:tcPr>
            </w:tcPrChange>
          </w:tcPr>
          <w:p w14:paraId="767ABF83" w14:textId="6F75034C" w:rsidR="00016937" w:rsidRPr="0046749C" w:rsidRDefault="00016937">
            <w:pPr>
              <w:rPr>
                <w:ins w:id="2315" w:author="Microsoft Office User" w:date="2018-04-10T12:06:00Z"/>
                <w:rFonts w:ascii="Arial" w:hAnsi="Arial" w:cs="Arial"/>
                <w:noProof/>
                <w:rPrChange w:id="2316" w:author="Trần Công Tiến" w:date="2018-05-29T10:29:00Z">
                  <w:rPr>
                    <w:ins w:id="2317" w:author="Microsoft Office User" w:date="2018-04-10T12:06:00Z"/>
                    <w:b/>
                  </w:rPr>
                </w:rPrChange>
              </w:rPr>
            </w:pPr>
            <w:ins w:id="2318" w:author="Microsoft Office User" w:date="2018-04-10T12:07:00Z">
              <w:r w:rsidRPr="0046749C">
                <w:rPr>
                  <w:rFonts w:ascii="Arial" w:hAnsi="Arial" w:cs="Arial"/>
                  <w:noProof/>
                  <w:rPrChange w:id="2319" w:author="Trần Công Tiến" w:date="2018-05-29T10:29:00Z">
                    <w:rPr/>
                  </w:rPrChange>
                </w:rPr>
                <w:t>Cao</w:t>
              </w:r>
            </w:ins>
          </w:p>
        </w:tc>
      </w:tr>
      <w:tr w:rsidR="00016937" w:rsidRPr="0046749C" w14:paraId="0D30F027" w14:textId="77777777" w:rsidTr="00016937">
        <w:trPr>
          <w:trHeight w:val="1140"/>
          <w:jc w:val="center"/>
          <w:ins w:id="2320" w:author="Microsoft Office User" w:date="2018-04-10T12:06:00Z"/>
        </w:trPr>
        <w:tc>
          <w:tcPr>
            <w:tcW w:w="3130" w:type="dxa"/>
            <w:tcPrChange w:id="2321" w:author="Microsoft Office User" w:date="2018-04-10T12:10:00Z">
              <w:tcPr>
                <w:tcW w:w="3596" w:type="dxa"/>
              </w:tcPr>
            </w:tcPrChange>
          </w:tcPr>
          <w:p w14:paraId="673046A3" w14:textId="77777777" w:rsidR="00016937" w:rsidRPr="0046749C" w:rsidRDefault="00016937" w:rsidP="00016937">
            <w:pPr>
              <w:rPr>
                <w:ins w:id="2322" w:author="Microsoft Office User" w:date="2018-04-10T12:07:00Z"/>
                <w:rFonts w:ascii="Arial" w:hAnsi="Arial" w:cs="Arial"/>
                <w:noProof/>
                <w:rPrChange w:id="2323" w:author="Trần Công Tiến" w:date="2018-05-29T10:29:00Z">
                  <w:rPr>
                    <w:ins w:id="2324" w:author="Microsoft Office User" w:date="2018-04-10T12:07:00Z"/>
                  </w:rPr>
                </w:rPrChange>
              </w:rPr>
            </w:pPr>
            <w:ins w:id="2325" w:author="Microsoft Office User" w:date="2018-04-10T12:07:00Z">
              <w:r w:rsidRPr="0046749C">
                <w:rPr>
                  <w:rFonts w:ascii="Arial" w:hAnsi="Arial" w:cs="Arial"/>
                  <w:noProof/>
                  <w:color w:val="000000"/>
                  <w:sz w:val="22"/>
                  <w:szCs w:val="22"/>
                  <w:rPrChange w:id="2326" w:author="Trần Công Tiến" w:date="2018-05-29T10:29:00Z">
                    <w:rPr>
                      <w:rFonts w:ascii="Arial" w:hAnsi="Arial" w:cs="Arial"/>
                      <w:color w:val="000000"/>
                      <w:sz w:val="22"/>
                      <w:szCs w:val="22"/>
                    </w:rPr>
                  </w:rPrChange>
                </w:rPr>
                <w:t>Thống kê sổ sách</w:t>
              </w:r>
            </w:ins>
          </w:p>
          <w:p w14:paraId="70FBD7C5" w14:textId="77777777" w:rsidR="00016937" w:rsidRPr="0046749C" w:rsidRDefault="00016937">
            <w:pPr>
              <w:rPr>
                <w:ins w:id="2327" w:author="Microsoft Office User" w:date="2018-04-10T12:06:00Z"/>
                <w:rFonts w:ascii="Arial" w:hAnsi="Arial" w:cs="Arial"/>
                <w:b/>
                <w:noProof/>
                <w:rPrChange w:id="2328" w:author="Trần Công Tiến" w:date="2018-05-29T10:29:00Z">
                  <w:rPr>
                    <w:ins w:id="2329" w:author="Microsoft Office User" w:date="2018-04-10T12:06:00Z"/>
                    <w:b/>
                  </w:rPr>
                </w:rPrChange>
              </w:rPr>
            </w:pPr>
          </w:p>
        </w:tc>
        <w:tc>
          <w:tcPr>
            <w:tcW w:w="6697" w:type="dxa"/>
            <w:tcPrChange w:id="2330" w:author="Microsoft Office User" w:date="2018-04-10T12:10:00Z">
              <w:tcPr>
                <w:tcW w:w="3597" w:type="dxa"/>
              </w:tcPr>
            </w:tcPrChange>
          </w:tcPr>
          <w:p w14:paraId="376D969D" w14:textId="77777777" w:rsidR="00016937" w:rsidRPr="0046749C" w:rsidRDefault="00016937" w:rsidP="00016937">
            <w:pPr>
              <w:rPr>
                <w:ins w:id="2331" w:author="Microsoft Office User" w:date="2018-04-10T12:07:00Z"/>
                <w:rFonts w:ascii="Arial" w:hAnsi="Arial" w:cs="Arial"/>
                <w:noProof/>
                <w:rPrChange w:id="2332" w:author="Trần Công Tiến" w:date="2018-05-29T10:29:00Z">
                  <w:rPr>
                    <w:ins w:id="2333" w:author="Microsoft Office User" w:date="2018-04-10T12:07:00Z"/>
                  </w:rPr>
                </w:rPrChange>
              </w:rPr>
            </w:pPr>
            <w:ins w:id="2334" w:author="Microsoft Office User" w:date="2018-04-10T12:07:00Z">
              <w:r w:rsidRPr="0046749C">
                <w:rPr>
                  <w:rFonts w:ascii="Arial" w:hAnsi="Arial" w:cs="Arial"/>
                  <w:noProof/>
                  <w:color w:val="000000"/>
                  <w:sz w:val="22"/>
                  <w:szCs w:val="22"/>
                  <w:rPrChange w:id="2335" w:author="Trần Công Tiến" w:date="2018-05-29T10:29:00Z">
                    <w:rPr>
                      <w:rFonts w:ascii="Arial" w:hAnsi="Arial" w:cs="Arial"/>
                      <w:color w:val="000000"/>
                      <w:sz w:val="22"/>
                      <w:szCs w:val="22"/>
                    </w:rPr>
                  </w:rPrChange>
                </w:rPr>
                <w:t>Kiểm tra sổ sách, cộng số lượng sản phẩm được sử dụng -&gt; tính số dư -&gt; lưu lại -&gt; liên lạc với khác cửa hàng để điều tiết số lượng</w:t>
              </w:r>
            </w:ins>
          </w:p>
          <w:p w14:paraId="08919F80" w14:textId="77777777" w:rsidR="00016937" w:rsidRPr="0046749C" w:rsidRDefault="00016937">
            <w:pPr>
              <w:rPr>
                <w:ins w:id="2336" w:author="Microsoft Office User" w:date="2018-04-10T12:06:00Z"/>
                <w:rFonts w:ascii="Arial" w:hAnsi="Arial" w:cs="Arial"/>
                <w:b/>
                <w:noProof/>
                <w:rPrChange w:id="2337" w:author="Trần Công Tiến" w:date="2018-05-29T10:29:00Z">
                  <w:rPr>
                    <w:ins w:id="2338" w:author="Microsoft Office User" w:date="2018-04-10T12:06:00Z"/>
                    <w:b/>
                  </w:rPr>
                </w:rPrChange>
              </w:rPr>
            </w:pPr>
          </w:p>
        </w:tc>
        <w:tc>
          <w:tcPr>
            <w:tcW w:w="1019" w:type="dxa"/>
            <w:tcPrChange w:id="2339" w:author="Microsoft Office User" w:date="2018-04-10T12:10:00Z">
              <w:tcPr>
                <w:tcW w:w="3597" w:type="dxa"/>
              </w:tcPr>
            </w:tcPrChange>
          </w:tcPr>
          <w:p w14:paraId="55A09996" w14:textId="3E7CBA61" w:rsidR="00016937" w:rsidRPr="0046749C" w:rsidRDefault="00016937">
            <w:pPr>
              <w:rPr>
                <w:ins w:id="2340" w:author="Microsoft Office User" w:date="2018-04-10T12:06:00Z"/>
                <w:rFonts w:ascii="Arial" w:hAnsi="Arial" w:cs="Arial"/>
                <w:noProof/>
                <w:rPrChange w:id="2341" w:author="Trần Công Tiến" w:date="2018-05-29T10:29:00Z">
                  <w:rPr>
                    <w:ins w:id="2342" w:author="Microsoft Office User" w:date="2018-04-10T12:06:00Z"/>
                    <w:b/>
                  </w:rPr>
                </w:rPrChange>
              </w:rPr>
            </w:pPr>
            <w:ins w:id="2343" w:author="Microsoft Office User" w:date="2018-04-10T12:07:00Z">
              <w:r w:rsidRPr="0046749C">
                <w:rPr>
                  <w:rFonts w:ascii="Arial" w:hAnsi="Arial" w:cs="Arial"/>
                  <w:noProof/>
                  <w:rPrChange w:id="2344" w:author="Trần Công Tiến" w:date="2018-05-29T10:29:00Z">
                    <w:rPr/>
                  </w:rPrChange>
                </w:rPr>
                <w:t>Hằng ngày</w:t>
              </w:r>
              <w:r w:rsidRPr="0046749C">
                <w:rPr>
                  <w:rFonts w:ascii="Arial" w:hAnsi="Arial" w:cs="Arial"/>
                  <w:noProof/>
                  <w:rPrChange w:id="2345" w:author="Trần Công Tiến" w:date="2018-05-29T10:29:00Z">
                    <w:rPr>
                      <w:b/>
                    </w:rPr>
                  </w:rPrChange>
                </w:rPr>
                <w:t xml:space="preserve"> </w:t>
              </w:r>
            </w:ins>
          </w:p>
        </w:tc>
      </w:tr>
      <w:tr w:rsidR="00016937" w:rsidRPr="0046749C" w14:paraId="3B708EAC" w14:textId="77777777" w:rsidTr="00016937">
        <w:trPr>
          <w:trHeight w:val="839"/>
          <w:jc w:val="center"/>
          <w:ins w:id="2346" w:author="Microsoft Office User" w:date="2018-04-10T12:06:00Z"/>
        </w:trPr>
        <w:tc>
          <w:tcPr>
            <w:tcW w:w="3130" w:type="dxa"/>
            <w:tcPrChange w:id="2347" w:author="Microsoft Office User" w:date="2018-04-10T12:10:00Z">
              <w:tcPr>
                <w:tcW w:w="3596" w:type="dxa"/>
              </w:tcPr>
            </w:tcPrChange>
          </w:tcPr>
          <w:p w14:paraId="2979C7C9" w14:textId="70BAD7B3" w:rsidR="00016937" w:rsidRPr="0046749C" w:rsidRDefault="00016937">
            <w:pPr>
              <w:rPr>
                <w:ins w:id="2348" w:author="Microsoft Office User" w:date="2018-04-10T12:06:00Z"/>
                <w:rFonts w:ascii="Arial" w:hAnsi="Arial" w:cs="Arial"/>
                <w:noProof/>
                <w:rPrChange w:id="2349" w:author="Trần Công Tiến" w:date="2018-05-29T10:29:00Z">
                  <w:rPr>
                    <w:ins w:id="2350" w:author="Microsoft Office User" w:date="2018-04-10T12:06:00Z"/>
                    <w:b/>
                  </w:rPr>
                </w:rPrChange>
              </w:rPr>
            </w:pPr>
            <w:ins w:id="2351" w:author="Microsoft Office User" w:date="2018-04-10T12:08:00Z">
              <w:r w:rsidRPr="0046749C">
                <w:rPr>
                  <w:rFonts w:ascii="Arial" w:hAnsi="Arial" w:cs="Arial"/>
                  <w:noProof/>
                  <w:color w:val="000000"/>
                  <w:sz w:val="22"/>
                  <w:szCs w:val="22"/>
                  <w:rPrChange w:id="2352" w:author="Trần Công Tiến" w:date="2018-05-29T10:29:00Z">
                    <w:rPr>
                      <w:rFonts w:ascii="Arial" w:hAnsi="Arial" w:cs="Arial"/>
                      <w:color w:val="000000"/>
                      <w:sz w:val="22"/>
                      <w:szCs w:val="22"/>
                    </w:rPr>
                  </w:rPrChange>
                </w:rPr>
                <w:t>Thanh toán</w:t>
              </w:r>
            </w:ins>
          </w:p>
        </w:tc>
        <w:tc>
          <w:tcPr>
            <w:tcW w:w="6697" w:type="dxa"/>
            <w:tcPrChange w:id="2353" w:author="Microsoft Office User" w:date="2018-04-10T12:10:00Z">
              <w:tcPr>
                <w:tcW w:w="3597" w:type="dxa"/>
              </w:tcPr>
            </w:tcPrChange>
          </w:tcPr>
          <w:p w14:paraId="3FF225AA" w14:textId="3F318DF6" w:rsidR="00016937" w:rsidRPr="0046749C" w:rsidRDefault="00016937">
            <w:pPr>
              <w:rPr>
                <w:ins w:id="2354" w:author="Microsoft Office User" w:date="2018-04-10T12:06:00Z"/>
                <w:rFonts w:ascii="Arial" w:hAnsi="Arial" w:cs="Arial"/>
                <w:noProof/>
                <w:rPrChange w:id="2355" w:author="Trần Công Tiến" w:date="2018-05-29T10:29:00Z">
                  <w:rPr>
                    <w:ins w:id="2356" w:author="Microsoft Office User" w:date="2018-04-10T12:06:00Z"/>
                    <w:b/>
                  </w:rPr>
                </w:rPrChange>
              </w:rPr>
            </w:pPr>
            <w:ins w:id="2357" w:author="Microsoft Office User" w:date="2018-04-10T12:08:00Z">
              <w:r w:rsidRPr="0046749C">
                <w:rPr>
                  <w:rFonts w:ascii="Arial" w:hAnsi="Arial" w:cs="Arial"/>
                  <w:noProof/>
                  <w:color w:val="000000"/>
                  <w:sz w:val="22"/>
                  <w:szCs w:val="22"/>
                  <w:rPrChange w:id="2358" w:author="Trần Công Tiến" w:date="2018-05-29T10:29:00Z">
                    <w:rPr>
                      <w:rFonts w:ascii="Arial" w:hAnsi="Arial" w:cs="Arial"/>
                      <w:color w:val="000000"/>
                      <w:sz w:val="22"/>
                      <w:szCs w:val="22"/>
                    </w:rPr>
                  </w:rPrChange>
                </w:rPr>
                <w:t>Phân cho nhân viên kiểm tra phòng cần thanh toán -&gt; kiểm tra thông tin phòng -&gt; tính toán số lượng, thời gian sử dụng phòng -&gt; chuyển ra số tiền cần thanh toán -&gt; khách hàng</w:t>
              </w:r>
            </w:ins>
          </w:p>
        </w:tc>
        <w:tc>
          <w:tcPr>
            <w:tcW w:w="1019" w:type="dxa"/>
            <w:tcPrChange w:id="2359" w:author="Microsoft Office User" w:date="2018-04-10T12:10:00Z">
              <w:tcPr>
                <w:tcW w:w="3597" w:type="dxa"/>
              </w:tcPr>
            </w:tcPrChange>
          </w:tcPr>
          <w:p w14:paraId="479BB4B6" w14:textId="6B1FD947" w:rsidR="00016937" w:rsidRPr="0046749C" w:rsidRDefault="00016937">
            <w:pPr>
              <w:rPr>
                <w:ins w:id="2360" w:author="Microsoft Office User" w:date="2018-04-10T12:06:00Z"/>
                <w:rFonts w:ascii="Arial" w:hAnsi="Arial" w:cs="Arial"/>
                <w:noProof/>
                <w:rPrChange w:id="2361" w:author="Trần Công Tiến" w:date="2018-05-29T10:29:00Z">
                  <w:rPr>
                    <w:ins w:id="2362" w:author="Microsoft Office User" w:date="2018-04-10T12:06:00Z"/>
                    <w:b/>
                  </w:rPr>
                </w:rPrChange>
              </w:rPr>
            </w:pPr>
            <w:ins w:id="2363" w:author="Microsoft Office User" w:date="2018-04-10T12:08:00Z">
              <w:r w:rsidRPr="0046749C">
                <w:rPr>
                  <w:rFonts w:ascii="Arial" w:hAnsi="Arial" w:cs="Arial"/>
                  <w:noProof/>
                  <w:rPrChange w:id="2364" w:author="Trần Công Tiến" w:date="2018-05-29T10:29:00Z">
                    <w:rPr/>
                  </w:rPrChange>
                </w:rPr>
                <w:t>Cao</w:t>
              </w:r>
            </w:ins>
          </w:p>
        </w:tc>
      </w:tr>
      <w:tr w:rsidR="00016937" w:rsidRPr="0046749C" w14:paraId="113FEA7D" w14:textId="77777777" w:rsidTr="00016937">
        <w:trPr>
          <w:trHeight w:val="1393"/>
          <w:jc w:val="center"/>
          <w:ins w:id="2365" w:author="Microsoft Office User" w:date="2018-04-10T12:06:00Z"/>
        </w:trPr>
        <w:tc>
          <w:tcPr>
            <w:tcW w:w="3130" w:type="dxa"/>
            <w:tcPrChange w:id="2366" w:author="Microsoft Office User" w:date="2018-04-10T12:10:00Z">
              <w:tcPr>
                <w:tcW w:w="3596" w:type="dxa"/>
              </w:tcPr>
            </w:tcPrChange>
          </w:tcPr>
          <w:p w14:paraId="681E2D2E" w14:textId="6E6F32E4" w:rsidR="00016937" w:rsidRPr="0046749C" w:rsidRDefault="00016937">
            <w:pPr>
              <w:rPr>
                <w:ins w:id="2367" w:author="Microsoft Office User" w:date="2018-04-10T12:06:00Z"/>
                <w:rFonts w:ascii="Arial" w:hAnsi="Arial" w:cs="Arial"/>
                <w:noProof/>
                <w:rPrChange w:id="2368" w:author="Trần Công Tiến" w:date="2018-05-29T10:29:00Z">
                  <w:rPr>
                    <w:ins w:id="2369" w:author="Microsoft Office User" w:date="2018-04-10T12:06:00Z"/>
                    <w:b/>
                  </w:rPr>
                </w:rPrChange>
              </w:rPr>
            </w:pPr>
            <w:ins w:id="2370" w:author="Microsoft Office User" w:date="2018-04-10T12:08:00Z">
              <w:r w:rsidRPr="0046749C">
                <w:rPr>
                  <w:rFonts w:ascii="Arial" w:hAnsi="Arial" w:cs="Arial"/>
                  <w:noProof/>
                  <w:color w:val="000000"/>
                  <w:sz w:val="22"/>
                  <w:szCs w:val="22"/>
                  <w:rPrChange w:id="2371" w:author="Trần Công Tiến" w:date="2018-05-29T10:29:00Z">
                    <w:rPr>
                      <w:rFonts w:ascii="Arial" w:hAnsi="Arial" w:cs="Arial"/>
                      <w:color w:val="000000"/>
                      <w:sz w:val="22"/>
                      <w:szCs w:val="22"/>
                    </w:rPr>
                  </w:rPrChange>
                </w:rPr>
                <w:t>Bảo trì hệ thống già</w:t>
              </w:r>
              <w:r w:rsidRPr="0046749C">
                <w:rPr>
                  <w:rFonts w:ascii="Arial" w:hAnsi="Arial" w:cs="Arial"/>
                  <w:noProof/>
                  <w:color w:val="000000"/>
                  <w:rPrChange w:id="2372" w:author="Trần Công Tiến" w:date="2018-05-29T10:29:00Z">
                    <w:rPr>
                      <w:rFonts w:ascii="Arial" w:hAnsi="Arial" w:cs="Arial"/>
                      <w:color w:val="000000"/>
                    </w:rPr>
                  </w:rPrChange>
                </w:rPr>
                <w:t>n</w:t>
              </w:r>
            </w:ins>
          </w:p>
        </w:tc>
        <w:tc>
          <w:tcPr>
            <w:tcW w:w="6697" w:type="dxa"/>
            <w:tcPrChange w:id="2373" w:author="Microsoft Office User" w:date="2018-04-10T12:10:00Z">
              <w:tcPr>
                <w:tcW w:w="3597" w:type="dxa"/>
              </w:tcPr>
            </w:tcPrChange>
          </w:tcPr>
          <w:p w14:paraId="192F0F24" w14:textId="77777777" w:rsidR="00016937" w:rsidRPr="0046749C" w:rsidRDefault="00016937">
            <w:pPr>
              <w:rPr>
                <w:ins w:id="2374" w:author="Microsoft Office User" w:date="2018-04-10T12:09:00Z"/>
                <w:rFonts w:ascii="Arial" w:hAnsi="Arial" w:cs="Arial"/>
                <w:noProof/>
                <w:color w:val="000000"/>
                <w:rPrChange w:id="2375" w:author="Trần Công Tiến" w:date="2018-05-29T10:29:00Z">
                  <w:rPr>
                    <w:ins w:id="2376" w:author="Microsoft Office User" w:date="2018-04-10T12:09:00Z"/>
                    <w:rFonts w:ascii="Arial" w:hAnsi="Arial" w:cs="Arial"/>
                    <w:color w:val="000000"/>
                  </w:rPr>
                </w:rPrChange>
              </w:rPr>
              <w:pPrChange w:id="2377" w:author="Microsoft Office User" w:date="2018-04-10T12:09:00Z">
                <w:pPr>
                  <w:pStyle w:val="NormalWeb"/>
                  <w:numPr>
                    <w:ilvl w:val="1"/>
                    <w:numId w:val="10"/>
                  </w:numPr>
                  <w:spacing w:before="0" w:beforeAutospacing="0" w:after="0" w:afterAutospacing="0"/>
                  <w:textAlignment w:val="baseline"/>
                </w:pPr>
              </w:pPrChange>
            </w:pPr>
            <w:ins w:id="2378" w:author="Microsoft Office User" w:date="2018-04-10T12:08:00Z">
              <w:r w:rsidRPr="0046749C">
                <w:rPr>
                  <w:rFonts w:ascii="Arial" w:hAnsi="Arial" w:cs="Arial"/>
                  <w:noProof/>
                  <w:color w:val="000000"/>
                  <w:sz w:val="22"/>
                  <w:szCs w:val="22"/>
                  <w:rPrChange w:id="2379" w:author="Trần Công Tiến" w:date="2018-05-29T10:29:00Z">
                    <w:rPr>
                      <w:rFonts w:ascii="Arial" w:hAnsi="Arial" w:cs="Arial"/>
                      <w:color w:val="000000"/>
                      <w:sz w:val="22"/>
                      <w:szCs w:val="22"/>
                    </w:rPr>
                  </w:rPrChange>
                </w:rPr>
                <w:t>Được thông báo có vấn đề với một phòng xác đinh -&gt; xác định lỗi của phòng:</w:t>
              </w:r>
            </w:ins>
          </w:p>
          <w:p w14:paraId="21293C54" w14:textId="475F5849" w:rsidR="00016937" w:rsidRPr="0046749C" w:rsidRDefault="00016937">
            <w:pPr>
              <w:rPr>
                <w:ins w:id="2380" w:author="Microsoft Office User" w:date="2018-04-10T12:09:00Z"/>
                <w:rFonts w:ascii="Arial" w:hAnsi="Arial" w:cs="Arial"/>
                <w:noProof/>
                <w:color w:val="000000"/>
                <w:rPrChange w:id="2381" w:author="Trần Công Tiến" w:date="2018-05-29T10:29:00Z">
                  <w:rPr>
                    <w:ins w:id="2382" w:author="Microsoft Office User" w:date="2018-04-10T12:09:00Z"/>
                    <w:rFonts w:ascii="Arial" w:hAnsi="Arial" w:cs="Arial"/>
                    <w:color w:val="000000"/>
                  </w:rPr>
                </w:rPrChange>
              </w:rPr>
              <w:pPrChange w:id="2383" w:author="Microsoft Office User" w:date="2018-04-10T12:09:00Z">
                <w:pPr>
                  <w:pStyle w:val="NormalWeb"/>
                  <w:numPr>
                    <w:ilvl w:val="1"/>
                    <w:numId w:val="10"/>
                  </w:numPr>
                  <w:spacing w:before="0" w:beforeAutospacing="0" w:after="0" w:afterAutospacing="0"/>
                  <w:textAlignment w:val="baseline"/>
                </w:pPr>
              </w:pPrChange>
            </w:pPr>
            <w:ins w:id="2384" w:author="Microsoft Office User" w:date="2018-04-10T12:09:00Z">
              <w:r w:rsidRPr="0046749C">
                <w:rPr>
                  <w:rFonts w:ascii="Arial" w:hAnsi="Arial" w:cs="Arial"/>
                  <w:noProof/>
                  <w:color w:val="000000"/>
                  <w:rPrChange w:id="2385" w:author="Trần Công Tiến" w:date="2018-05-29T10:29:00Z">
                    <w:rPr>
                      <w:rFonts w:ascii="Arial" w:hAnsi="Arial" w:cs="Arial"/>
                      <w:color w:val="000000"/>
                    </w:rPr>
                  </w:rPrChange>
                </w:rPr>
                <w:t xml:space="preserve">1. </w:t>
              </w:r>
              <w:r w:rsidRPr="0046749C">
                <w:rPr>
                  <w:rFonts w:ascii="Arial" w:hAnsi="Arial" w:cs="Arial"/>
                  <w:noProof/>
                  <w:color w:val="000000"/>
                  <w:sz w:val="22"/>
                  <w:szCs w:val="22"/>
                  <w:rPrChange w:id="2386" w:author="Trần Công Tiến" w:date="2018-05-29T10:29:00Z">
                    <w:rPr>
                      <w:rFonts w:ascii="Arial" w:hAnsi="Arial" w:cs="Arial"/>
                      <w:color w:val="000000"/>
                      <w:sz w:val="22"/>
                      <w:szCs w:val="22"/>
                    </w:rPr>
                  </w:rPrChange>
                </w:rPr>
                <w:t>-&gt; Sửa được -&gt; báo cáo lại cho nhân viên</w:t>
              </w:r>
            </w:ins>
          </w:p>
          <w:p w14:paraId="68B82F9A" w14:textId="7FCF4A6C" w:rsidR="00016937" w:rsidRPr="0046749C" w:rsidRDefault="00016937">
            <w:pPr>
              <w:rPr>
                <w:ins w:id="2387" w:author="Microsoft Office User" w:date="2018-04-10T12:06:00Z"/>
                <w:rFonts w:ascii="Arial" w:hAnsi="Arial" w:cs="Arial"/>
                <w:noProof/>
                <w:rPrChange w:id="2388" w:author="Trần Công Tiến" w:date="2018-05-29T10:29:00Z">
                  <w:rPr>
                    <w:ins w:id="2389" w:author="Microsoft Office User" w:date="2018-04-10T12:06:00Z"/>
                    <w:b/>
                  </w:rPr>
                </w:rPrChange>
              </w:rPr>
            </w:pPr>
            <w:ins w:id="2390" w:author="Microsoft Office User" w:date="2018-04-10T12:09:00Z">
              <w:r w:rsidRPr="0046749C">
                <w:rPr>
                  <w:rFonts w:ascii="Arial" w:hAnsi="Arial" w:cs="Arial"/>
                  <w:noProof/>
                  <w:color w:val="000000"/>
                  <w:rPrChange w:id="2391" w:author="Trần Công Tiến" w:date="2018-05-29T10:29:00Z">
                    <w:rPr>
                      <w:rFonts w:ascii="Arial" w:hAnsi="Arial" w:cs="Arial"/>
                      <w:color w:val="000000"/>
                    </w:rPr>
                  </w:rPrChange>
                </w:rPr>
                <w:t>2. -&gt;</w:t>
              </w:r>
              <w:r w:rsidRPr="0046749C">
                <w:rPr>
                  <w:rFonts w:ascii="Arial" w:hAnsi="Arial" w:cs="Arial"/>
                  <w:noProof/>
                  <w:color w:val="000000"/>
                  <w:sz w:val="22"/>
                  <w:szCs w:val="22"/>
                  <w:rPrChange w:id="2392" w:author="Trần Công Tiến" w:date="2018-05-29T10:29:00Z">
                    <w:rPr>
                      <w:rFonts w:ascii="Arial" w:hAnsi="Arial" w:cs="Arial"/>
                      <w:color w:val="000000"/>
                      <w:sz w:val="22"/>
                      <w:szCs w:val="22"/>
                    </w:rPr>
                  </w:rPrChange>
                </w:rPr>
                <w:t>Không thể sửa chữa -&gt; báo lại cho chủ quán -&gt; liên lạc với cửa hàng linh kiện -&gt; tiến hành thay thế</w:t>
              </w:r>
            </w:ins>
          </w:p>
        </w:tc>
        <w:tc>
          <w:tcPr>
            <w:tcW w:w="1019" w:type="dxa"/>
            <w:tcPrChange w:id="2393" w:author="Microsoft Office User" w:date="2018-04-10T12:10:00Z">
              <w:tcPr>
                <w:tcW w:w="3597" w:type="dxa"/>
              </w:tcPr>
            </w:tcPrChange>
          </w:tcPr>
          <w:p w14:paraId="7D070461" w14:textId="4E671B40" w:rsidR="00016937" w:rsidRPr="0046749C" w:rsidRDefault="00016937">
            <w:pPr>
              <w:rPr>
                <w:ins w:id="2394" w:author="Microsoft Office User" w:date="2018-04-10T12:06:00Z"/>
                <w:rFonts w:ascii="Arial" w:hAnsi="Arial" w:cs="Arial"/>
                <w:noProof/>
                <w:rPrChange w:id="2395" w:author="Trần Công Tiến" w:date="2018-05-29T10:29:00Z">
                  <w:rPr>
                    <w:ins w:id="2396" w:author="Microsoft Office User" w:date="2018-04-10T12:06:00Z"/>
                    <w:b/>
                  </w:rPr>
                </w:rPrChange>
              </w:rPr>
            </w:pPr>
            <w:ins w:id="2397" w:author="Microsoft Office User" w:date="2018-04-10T12:09:00Z">
              <w:r w:rsidRPr="0046749C">
                <w:rPr>
                  <w:rFonts w:ascii="Arial" w:hAnsi="Arial" w:cs="Arial"/>
                  <w:noProof/>
                  <w:rPrChange w:id="2398" w:author="Trần Công Tiến" w:date="2018-05-29T10:29:00Z">
                    <w:rPr/>
                  </w:rPrChange>
                </w:rPr>
                <w:t>Hằng ngày</w:t>
              </w:r>
            </w:ins>
          </w:p>
        </w:tc>
      </w:tr>
      <w:tr w:rsidR="00016937" w:rsidRPr="0046749C" w14:paraId="6CCE7713" w14:textId="77777777" w:rsidTr="00016937">
        <w:trPr>
          <w:trHeight w:val="554"/>
          <w:jc w:val="center"/>
          <w:ins w:id="2399" w:author="Microsoft Office User" w:date="2018-04-10T12:06:00Z"/>
        </w:trPr>
        <w:tc>
          <w:tcPr>
            <w:tcW w:w="3130" w:type="dxa"/>
            <w:tcPrChange w:id="2400" w:author="Microsoft Office User" w:date="2018-04-10T12:10:00Z">
              <w:tcPr>
                <w:tcW w:w="3596" w:type="dxa"/>
              </w:tcPr>
            </w:tcPrChange>
          </w:tcPr>
          <w:p w14:paraId="5C136A97" w14:textId="1DF808B4" w:rsidR="00016937" w:rsidRPr="0046749C" w:rsidRDefault="00016937">
            <w:pPr>
              <w:rPr>
                <w:ins w:id="2401" w:author="Microsoft Office User" w:date="2018-04-10T12:06:00Z"/>
                <w:rFonts w:ascii="Arial" w:hAnsi="Arial" w:cs="Arial"/>
                <w:noProof/>
                <w:rPrChange w:id="2402" w:author="Trần Công Tiến" w:date="2018-05-29T10:29:00Z">
                  <w:rPr>
                    <w:ins w:id="2403" w:author="Microsoft Office User" w:date="2018-04-10T12:06:00Z"/>
                    <w:b/>
                  </w:rPr>
                </w:rPrChange>
              </w:rPr>
            </w:pPr>
            <w:ins w:id="2404" w:author="Microsoft Office User" w:date="2018-04-10T12:09:00Z">
              <w:r w:rsidRPr="0046749C">
                <w:rPr>
                  <w:rFonts w:ascii="Arial" w:hAnsi="Arial" w:cs="Arial"/>
                  <w:noProof/>
                  <w:color w:val="000000"/>
                  <w:sz w:val="22"/>
                  <w:szCs w:val="22"/>
                  <w:rPrChange w:id="2405" w:author="Trần Công Tiến" w:date="2018-05-29T10:29:00Z">
                    <w:rPr>
                      <w:rFonts w:ascii="Arial" w:hAnsi="Arial" w:cs="Arial"/>
                      <w:color w:val="000000"/>
                      <w:sz w:val="22"/>
                      <w:szCs w:val="22"/>
                    </w:rPr>
                  </w:rPrChange>
                </w:rPr>
                <w:t>Phân công nhân viên</w:t>
              </w:r>
            </w:ins>
          </w:p>
        </w:tc>
        <w:tc>
          <w:tcPr>
            <w:tcW w:w="6697" w:type="dxa"/>
            <w:tcPrChange w:id="2406" w:author="Microsoft Office User" w:date="2018-04-10T12:10:00Z">
              <w:tcPr>
                <w:tcW w:w="3597" w:type="dxa"/>
              </w:tcPr>
            </w:tcPrChange>
          </w:tcPr>
          <w:p w14:paraId="6FED10FF" w14:textId="1A7B90D6" w:rsidR="00016937" w:rsidRPr="0046749C" w:rsidRDefault="00016937">
            <w:pPr>
              <w:rPr>
                <w:ins w:id="2407" w:author="Microsoft Office User" w:date="2018-04-10T12:06:00Z"/>
                <w:rFonts w:ascii="Arial" w:hAnsi="Arial" w:cs="Arial"/>
                <w:noProof/>
                <w:rPrChange w:id="2408" w:author="Trần Công Tiến" w:date="2018-05-29T10:29:00Z">
                  <w:rPr>
                    <w:ins w:id="2409" w:author="Microsoft Office User" w:date="2018-04-10T12:06:00Z"/>
                    <w:b/>
                  </w:rPr>
                </w:rPrChange>
              </w:rPr>
            </w:pPr>
            <w:ins w:id="2410" w:author="Microsoft Office User" w:date="2018-04-10T12:10:00Z">
              <w:r w:rsidRPr="0046749C">
                <w:rPr>
                  <w:rFonts w:ascii="Arial" w:hAnsi="Arial" w:cs="Arial"/>
                  <w:noProof/>
                  <w:color w:val="000000"/>
                  <w:sz w:val="22"/>
                  <w:szCs w:val="22"/>
                  <w:rPrChange w:id="2411" w:author="Trần Công Tiến" w:date="2018-05-29T10:29:00Z">
                    <w:rPr>
                      <w:rFonts w:ascii="Arial" w:hAnsi="Arial" w:cs="Arial"/>
                      <w:color w:val="000000"/>
                      <w:sz w:val="22"/>
                      <w:szCs w:val="22"/>
                    </w:rPr>
                  </w:rPrChange>
                </w:rPr>
                <w:t>Dự trên các thông tin order từ khác hàng -&gt; phân nhiệm vụ cho nhân viên thực hiện order</w:t>
              </w:r>
            </w:ins>
          </w:p>
        </w:tc>
        <w:tc>
          <w:tcPr>
            <w:tcW w:w="1019" w:type="dxa"/>
            <w:tcPrChange w:id="2412" w:author="Microsoft Office User" w:date="2018-04-10T12:10:00Z">
              <w:tcPr>
                <w:tcW w:w="3597" w:type="dxa"/>
              </w:tcPr>
            </w:tcPrChange>
          </w:tcPr>
          <w:p w14:paraId="74B20749" w14:textId="1170149F" w:rsidR="00016937" w:rsidRPr="0046749C" w:rsidRDefault="00016937">
            <w:pPr>
              <w:rPr>
                <w:ins w:id="2413" w:author="Microsoft Office User" w:date="2018-04-10T12:06:00Z"/>
                <w:rFonts w:ascii="Arial" w:hAnsi="Arial" w:cs="Arial"/>
                <w:noProof/>
                <w:rPrChange w:id="2414" w:author="Trần Công Tiến" w:date="2018-05-29T10:29:00Z">
                  <w:rPr>
                    <w:ins w:id="2415" w:author="Microsoft Office User" w:date="2018-04-10T12:06:00Z"/>
                    <w:b/>
                  </w:rPr>
                </w:rPrChange>
              </w:rPr>
            </w:pPr>
            <w:ins w:id="2416" w:author="Microsoft Office User" w:date="2018-04-10T12:10:00Z">
              <w:r w:rsidRPr="0046749C">
                <w:rPr>
                  <w:rFonts w:ascii="Arial" w:hAnsi="Arial" w:cs="Arial"/>
                  <w:noProof/>
                  <w:rPrChange w:id="2417" w:author="Trần Công Tiến" w:date="2018-05-29T10:29:00Z">
                    <w:rPr/>
                  </w:rPrChange>
                </w:rPr>
                <w:t>Cao</w:t>
              </w:r>
            </w:ins>
          </w:p>
        </w:tc>
      </w:tr>
    </w:tbl>
    <w:p w14:paraId="028A42DA" w14:textId="77777777" w:rsidR="00016937" w:rsidRPr="0046749C" w:rsidRDefault="005F3BAC">
      <w:pPr>
        <w:rPr>
          <w:ins w:id="2418" w:author="Microsoft Office User" w:date="2018-04-10T12:10:00Z"/>
          <w:rFonts w:ascii="Arial" w:eastAsia="Times New Roman" w:hAnsi="Arial" w:cs="Arial"/>
          <w:b/>
          <w:noProof/>
          <w:sz w:val="24"/>
          <w:szCs w:val="24"/>
          <w:rPrChange w:id="2419" w:author="Trần Công Tiến" w:date="2018-05-29T10:29:00Z">
            <w:rPr>
              <w:ins w:id="2420" w:author="Microsoft Office User" w:date="2018-04-10T12:10:00Z"/>
              <w:b/>
            </w:rPr>
          </w:rPrChange>
        </w:rPr>
        <w:pPrChange w:id="2421" w:author="Hoan Ng" w:date="2017-03-20T21:39:00Z">
          <w:pPr>
            <w:pStyle w:val="ListParagraph"/>
            <w:numPr>
              <w:numId w:val="1"/>
            </w:numPr>
            <w:ind w:hanging="360"/>
          </w:pPr>
        </w:pPrChange>
      </w:pPr>
      <w:ins w:id="2422" w:author="Hoan Ng" w:date="2017-03-20T22:11:00Z">
        <w:r w:rsidRPr="0046749C">
          <w:rPr>
            <w:rFonts w:ascii="Arial" w:eastAsia="Times New Roman" w:hAnsi="Arial" w:cs="Arial"/>
            <w:b/>
            <w:noProof/>
            <w:sz w:val="24"/>
            <w:szCs w:val="24"/>
            <w:rPrChange w:id="2423" w:author="Trần Công Tiến" w:date="2018-05-29T10:29:00Z">
              <w:rPr>
                <w:rFonts w:eastAsiaTheme="minorHAnsi"/>
                <w:szCs w:val="22"/>
              </w:rPr>
            </w:rPrChange>
          </w:rPr>
          <w:t xml:space="preserve">       </w:t>
        </w:r>
      </w:ins>
    </w:p>
    <w:p w14:paraId="0587540B" w14:textId="77777777" w:rsidR="00016937" w:rsidRPr="0046749C" w:rsidRDefault="00016937">
      <w:pPr>
        <w:rPr>
          <w:ins w:id="2424" w:author="Microsoft Office User" w:date="2018-04-10T12:11:00Z"/>
          <w:rFonts w:ascii="Arial" w:eastAsia="Times New Roman" w:hAnsi="Arial" w:cs="Arial"/>
          <w:b/>
          <w:noProof/>
          <w:sz w:val="24"/>
          <w:szCs w:val="24"/>
          <w:rPrChange w:id="2425" w:author="Trần Công Tiến" w:date="2018-05-29T10:29:00Z">
            <w:rPr>
              <w:ins w:id="2426" w:author="Microsoft Office User" w:date="2018-04-10T12:11:00Z"/>
              <w:b/>
            </w:rPr>
          </w:rPrChange>
        </w:rPr>
        <w:pPrChange w:id="2427" w:author="Hoan Ng" w:date="2017-03-20T21:39:00Z">
          <w:pPr>
            <w:pStyle w:val="ListParagraph"/>
            <w:numPr>
              <w:numId w:val="1"/>
            </w:numPr>
            <w:ind w:hanging="360"/>
          </w:pPr>
        </w:pPrChange>
      </w:pPr>
      <w:ins w:id="2428" w:author="Microsoft Office User" w:date="2018-04-10T12:11:00Z">
        <w:r w:rsidRPr="0046749C">
          <w:rPr>
            <w:rFonts w:ascii="Arial" w:eastAsia="Times New Roman" w:hAnsi="Arial" w:cs="Arial"/>
            <w:b/>
            <w:noProof/>
            <w:sz w:val="24"/>
            <w:szCs w:val="24"/>
            <w:rPrChange w:id="2429" w:author="Trần Công Tiến" w:date="2018-05-29T10:29:00Z">
              <w:rPr>
                <w:rFonts w:eastAsiaTheme="minorHAnsi"/>
                <w:b/>
                <w:szCs w:val="22"/>
              </w:rPr>
            </w:rPrChange>
          </w:rPr>
          <w:t>Nhân Viên</w:t>
        </w:r>
      </w:ins>
    </w:p>
    <w:p w14:paraId="7CD13380" w14:textId="77777777" w:rsidR="00016937" w:rsidRPr="0046749C" w:rsidRDefault="00016937">
      <w:pPr>
        <w:rPr>
          <w:ins w:id="2430" w:author="Microsoft Office User" w:date="2018-04-10T12:11:00Z"/>
          <w:rFonts w:ascii="Arial" w:eastAsia="Times New Roman" w:hAnsi="Arial" w:cs="Arial"/>
          <w:b/>
          <w:noProof/>
          <w:sz w:val="24"/>
          <w:szCs w:val="24"/>
          <w:rPrChange w:id="2431" w:author="Trần Công Tiến" w:date="2018-05-29T10:29:00Z">
            <w:rPr>
              <w:ins w:id="2432" w:author="Microsoft Office User" w:date="2018-04-10T12:11:00Z"/>
              <w:b/>
            </w:rPr>
          </w:rPrChange>
        </w:rPr>
        <w:pPrChange w:id="2433" w:author="Hoan Ng" w:date="2017-03-20T21:39:00Z">
          <w:pPr>
            <w:pStyle w:val="ListParagraph"/>
            <w:numPr>
              <w:numId w:val="1"/>
            </w:numPr>
            <w:ind w:hanging="360"/>
          </w:pPr>
        </w:pPrChange>
      </w:pPr>
    </w:p>
    <w:tbl>
      <w:tblPr>
        <w:tblStyle w:val="TableGrid"/>
        <w:tblW w:w="10846" w:type="dxa"/>
        <w:jc w:val="center"/>
        <w:tblLook w:val="04A0" w:firstRow="1" w:lastRow="0" w:firstColumn="1" w:lastColumn="0" w:noHBand="0" w:noVBand="1"/>
      </w:tblPr>
      <w:tblGrid>
        <w:gridCol w:w="3130"/>
        <w:gridCol w:w="6697"/>
        <w:gridCol w:w="1019"/>
      </w:tblGrid>
      <w:tr w:rsidR="00016937" w:rsidRPr="0046749C" w14:paraId="72C350FF" w14:textId="77777777" w:rsidTr="00A87B80">
        <w:trPr>
          <w:trHeight w:val="300"/>
          <w:jc w:val="center"/>
          <w:ins w:id="2434" w:author="Microsoft Office User" w:date="2018-04-10T12:11:00Z"/>
        </w:trPr>
        <w:tc>
          <w:tcPr>
            <w:tcW w:w="3130" w:type="dxa"/>
          </w:tcPr>
          <w:p w14:paraId="1A5DA74C" w14:textId="77777777" w:rsidR="00016937" w:rsidRPr="0046749C" w:rsidRDefault="00016937" w:rsidP="00A87B80">
            <w:pPr>
              <w:jc w:val="center"/>
              <w:rPr>
                <w:ins w:id="2435" w:author="Microsoft Office User" w:date="2018-04-10T12:11:00Z"/>
                <w:rFonts w:ascii="Arial" w:hAnsi="Arial" w:cs="Arial"/>
                <w:b/>
                <w:noProof/>
                <w:rPrChange w:id="2436" w:author="Trần Công Tiến" w:date="2018-05-29T10:29:00Z">
                  <w:rPr>
                    <w:ins w:id="2437" w:author="Microsoft Office User" w:date="2018-04-10T12:11:00Z"/>
                    <w:b/>
                  </w:rPr>
                </w:rPrChange>
              </w:rPr>
            </w:pPr>
            <w:ins w:id="2438" w:author="Microsoft Office User" w:date="2018-04-10T12:11:00Z">
              <w:r w:rsidRPr="0046749C">
                <w:rPr>
                  <w:rFonts w:ascii="Arial" w:hAnsi="Arial" w:cs="Arial"/>
                  <w:b/>
                  <w:noProof/>
                  <w:rPrChange w:id="2439" w:author="Trần Công Tiến" w:date="2018-05-29T10:29:00Z">
                    <w:rPr>
                      <w:b/>
                    </w:rPr>
                  </w:rPrChange>
                </w:rPr>
                <w:t>Nghiệp vụ</w:t>
              </w:r>
            </w:ins>
          </w:p>
        </w:tc>
        <w:tc>
          <w:tcPr>
            <w:tcW w:w="6697" w:type="dxa"/>
          </w:tcPr>
          <w:p w14:paraId="15E7D352" w14:textId="77777777" w:rsidR="00016937" w:rsidRPr="0046749C" w:rsidRDefault="00016937" w:rsidP="00A87B80">
            <w:pPr>
              <w:jc w:val="center"/>
              <w:rPr>
                <w:ins w:id="2440" w:author="Microsoft Office User" w:date="2018-04-10T12:11:00Z"/>
                <w:rFonts w:ascii="Arial" w:hAnsi="Arial" w:cs="Arial"/>
                <w:b/>
                <w:noProof/>
                <w:rPrChange w:id="2441" w:author="Trần Công Tiến" w:date="2018-05-29T10:29:00Z">
                  <w:rPr>
                    <w:ins w:id="2442" w:author="Microsoft Office User" w:date="2018-04-10T12:11:00Z"/>
                    <w:b/>
                  </w:rPr>
                </w:rPrChange>
              </w:rPr>
            </w:pPr>
            <w:ins w:id="2443" w:author="Microsoft Office User" w:date="2018-04-10T12:11:00Z">
              <w:r w:rsidRPr="0046749C">
                <w:rPr>
                  <w:rFonts w:ascii="Arial" w:hAnsi="Arial" w:cs="Arial"/>
                  <w:b/>
                  <w:noProof/>
                  <w:rPrChange w:id="2444" w:author="Trần Công Tiến" w:date="2018-05-29T10:29:00Z">
                    <w:rPr>
                      <w:b/>
                    </w:rPr>
                  </w:rPrChange>
                </w:rPr>
                <w:t>Hình thức</w:t>
              </w:r>
            </w:ins>
          </w:p>
        </w:tc>
        <w:tc>
          <w:tcPr>
            <w:tcW w:w="1019" w:type="dxa"/>
          </w:tcPr>
          <w:p w14:paraId="79A2B9EA" w14:textId="77777777" w:rsidR="00016937" w:rsidRPr="0046749C" w:rsidRDefault="00016937" w:rsidP="00A87B80">
            <w:pPr>
              <w:jc w:val="center"/>
              <w:rPr>
                <w:ins w:id="2445" w:author="Microsoft Office User" w:date="2018-04-10T12:11:00Z"/>
                <w:rFonts w:ascii="Arial" w:hAnsi="Arial" w:cs="Arial"/>
                <w:b/>
                <w:noProof/>
                <w:rPrChange w:id="2446" w:author="Trần Công Tiến" w:date="2018-05-29T10:29:00Z">
                  <w:rPr>
                    <w:ins w:id="2447" w:author="Microsoft Office User" w:date="2018-04-10T12:11:00Z"/>
                    <w:b/>
                  </w:rPr>
                </w:rPrChange>
              </w:rPr>
            </w:pPr>
            <w:ins w:id="2448" w:author="Microsoft Office User" w:date="2018-04-10T12:11:00Z">
              <w:r w:rsidRPr="0046749C">
                <w:rPr>
                  <w:rFonts w:ascii="Arial" w:hAnsi="Arial" w:cs="Arial"/>
                  <w:b/>
                  <w:noProof/>
                  <w:rPrChange w:id="2449" w:author="Trần Công Tiến" w:date="2018-05-29T10:29:00Z">
                    <w:rPr>
                      <w:b/>
                    </w:rPr>
                  </w:rPrChange>
                </w:rPr>
                <w:t>Tần suất</w:t>
              </w:r>
            </w:ins>
          </w:p>
        </w:tc>
      </w:tr>
      <w:tr w:rsidR="00016937" w:rsidRPr="0046749C" w14:paraId="35DA6719" w14:textId="77777777" w:rsidTr="00A87B80">
        <w:trPr>
          <w:trHeight w:val="1123"/>
          <w:jc w:val="center"/>
          <w:ins w:id="2450" w:author="Microsoft Office User" w:date="2018-04-10T12:11:00Z"/>
        </w:trPr>
        <w:tc>
          <w:tcPr>
            <w:tcW w:w="3130" w:type="dxa"/>
          </w:tcPr>
          <w:p w14:paraId="5B4B8F9C" w14:textId="77777777" w:rsidR="00016937" w:rsidRPr="0046749C" w:rsidRDefault="00016937" w:rsidP="00016937">
            <w:pPr>
              <w:rPr>
                <w:ins w:id="2451" w:author="Microsoft Office User" w:date="2018-04-10T12:11:00Z"/>
                <w:rFonts w:ascii="Arial" w:hAnsi="Arial" w:cs="Arial"/>
                <w:noProof/>
                <w:rPrChange w:id="2452" w:author="Trần Công Tiến" w:date="2018-05-29T10:29:00Z">
                  <w:rPr>
                    <w:ins w:id="2453" w:author="Microsoft Office User" w:date="2018-04-10T12:11:00Z"/>
                  </w:rPr>
                </w:rPrChange>
              </w:rPr>
            </w:pPr>
            <w:ins w:id="2454" w:author="Microsoft Office User" w:date="2018-04-10T12:11:00Z">
              <w:r w:rsidRPr="0046749C">
                <w:rPr>
                  <w:rFonts w:ascii="Arial" w:hAnsi="Arial" w:cs="Arial"/>
                  <w:noProof/>
                  <w:color w:val="000000"/>
                  <w:sz w:val="22"/>
                  <w:szCs w:val="22"/>
                  <w:rPrChange w:id="2455" w:author="Trần Công Tiến" w:date="2018-05-29T10:29:00Z">
                    <w:rPr>
                      <w:rFonts w:ascii="Arial" w:hAnsi="Arial" w:cs="Arial"/>
                      <w:color w:val="000000"/>
                      <w:sz w:val="22"/>
                      <w:szCs w:val="22"/>
                    </w:rPr>
                  </w:rPrChange>
                </w:rPr>
                <w:t>Hướng dẫn khách hàng</w:t>
              </w:r>
            </w:ins>
          </w:p>
          <w:p w14:paraId="4A0744BE" w14:textId="6FB70519" w:rsidR="00016937" w:rsidRPr="0046749C" w:rsidRDefault="00016937" w:rsidP="00A87B80">
            <w:pPr>
              <w:rPr>
                <w:ins w:id="2456" w:author="Microsoft Office User" w:date="2018-04-10T12:11:00Z"/>
                <w:rFonts w:ascii="Arial" w:hAnsi="Arial" w:cs="Arial"/>
                <w:noProof/>
                <w:rPrChange w:id="2457" w:author="Trần Công Tiến" w:date="2018-05-29T10:29:00Z">
                  <w:rPr>
                    <w:ins w:id="2458" w:author="Microsoft Office User" w:date="2018-04-10T12:11:00Z"/>
                    <w:rFonts w:ascii="Arial" w:hAnsi="Arial" w:cs="Arial"/>
                  </w:rPr>
                </w:rPrChange>
              </w:rPr>
            </w:pPr>
          </w:p>
        </w:tc>
        <w:tc>
          <w:tcPr>
            <w:tcW w:w="6697" w:type="dxa"/>
          </w:tcPr>
          <w:p w14:paraId="3187856B" w14:textId="77777777" w:rsidR="00016937" w:rsidRPr="0046749C" w:rsidRDefault="00016937" w:rsidP="00016937">
            <w:pPr>
              <w:rPr>
                <w:ins w:id="2459" w:author="Microsoft Office User" w:date="2018-04-10T12:12:00Z"/>
                <w:rFonts w:ascii="Arial" w:hAnsi="Arial" w:cs="Arial"/>
                <w:noProof/>
                <w:rPrChange w:id="2460" w:author="Trần Công Tiến" w:date="2018-05-29T10:29:00Z">
                  <w:rPr>
                    <w:ins w:id="2461" w:author="Microsoft Office User" w:date="2018-04-10T12:12:00Z"/>
                  </w:rPr>
                </w:rPrChange>
              </w:rPr>
            </w:pPr>
            <w:ins w:id="2462" w:author="Microsoft Office User" w:date="2018-04-10T12:12:00Z">
              <w:r w:rsidRPr="0046749C">
                <w:rPr>
                  <w:rFonts w:ascii="Arial" w:hAnsi="Arial" w:cs="Arial"/>
                  <w:noProof/>
                  <w:color w:val="000000"/>
                  <w:sz w:val="22"/>
                  <w:szCs w:val="22"/>
                  <w:rPrChange w:id="2463" w:author="Trần Công Tiến" w:date="2018-05-29T10:29:00Z">
                    <w:rPr>
                      <w:rFonts w:ascii="Arial" w:hAnsi="Arial" w:cs="Arial"/>
                      <w:color w:val="000000"/>
                      <w:sz w:val="22"/>
                      <w:szCs w:val="22"/>
                    </w:rPr>
                  </w:rPrChange>
                </w:rPr>
                <w:t>Nhận lệnh hướng dẫn từ quản lý -&gt; dẫn khách hàng lên phòng được chỉ định -&gt; hướng dẫn cơ bản cho khách hàng chưa biết sử dụng</w:t>
              </w:r>
            </w:ins>
          </w:p>
          <w:p w14:paraId="5290319D" w14:textId="77777777" w:rsidR="00016937" w:rsidRPr="0046749C" w:rsidRDefault="00016937" w:rsidP="00A87B80">
            <w:pPr>
              <w:rPr>
                <w:ins w:id="2464" w:author="Microsoft Office User" w:date="2018-04-10T12:11:00Z"/>
                <w:rFonts w:ascii="Arial" w:hAnsi="Arial" w:cs="Arial"/>
                <w:noProof/>
                <w:rPrChange w:id="2465" w:author="Trần Công Tiến" w:date="2018-05-29T10:29:00Z">
                  <w:rPr>
                    <w:ins w:id="2466" w:author="Microsoft Office User" w:date="2018-04-10T12:11:00Z"/>
                  </w:rPr>
                </w:rPrChange>
              </w:rPr>
            </w:pPr>
          </w:p>
        </w:tc>
        <w:tc>
          <w:tcPr>
            <w:tcW w:w="1019" w:type="dxa"/>
          </w:tcPr>
          <w:p w14:paraId="00CC3A04" w14:textId="77777777" w:rsidR="00016937" w:rsidRPr="0046749C" w:rsidRDefault="00016937" w:rsidP="00A87B80">
            <w:pPr>
              <w:rPr>
                <w:ins w:id="2467" w:author="Microsoft Office User" w:date="2018-04-10T12:11:00Z"/>
                <w:rFonts w:ascii="Arial" w:hAnsi="Arial" w:cs="Arial"/>
                <w:noProof/>
                <w:rPrChange w:id="2468" w:author="Trần Công Tiến" w:date="2018-05-29T10:29:00Z">
                  <w:rPr>
                    <w:ins w:id="2469" w:author="Microsoft Office User" w:date="2018-04-10T12:11:00Z"/>
                  </w:rPr>
                </w:rPrChange>
              </w:rPr>
            </w:pPr>
            <w:ins w:id="2470" w:author="Microsoft Office User" w:date="2018-04-10T12:11:00Z">
              <w:r w:rsidRPr="0046749C">
                <w:rPr>
                  <w:rFonts w:ascii="Arial" w:hAnsi="Arial" w:cs="Arial"/>
                  <w:noProof/>
                  <w:rPrChange w:id="2471" w:author="Trần Công Tiến" w:date="2018-05-29T10:29:00Z">
                    <w:rPr/>
                  </w:rPrChange>
                </w:rPr>
                <w:t>Cao</w:t>
              </w:r>
            </w:ins>
          </w:p>
        </w:tc>
      </w:tr>
      <w:tr w:rsidR="00016937" w:rsidRPr="0046749C" w14:paraId="32E435C8" w14:textId="77777777" w:rsidTr="00A87B80">
        <w:trPr>
          <w:trHeight w:val="1140"/>
          <w:jc w:val="center"/>
          <w:ins w:id="2472" w:author="Microsoft Office User" w:date="2018-04-10T12:11:00Z"/>
        </w:trPr>
        <w:tc>
          <w:tcPr>
            <w:tcW w:w="3130" w:type="dxa"/>
          </w:tcPr>
          <w:p w14:paraId="5FD62553" w14:textId="77777777" w:rsidR="00016937" w:rsidRPr="0046749C" w:rsidRDefault="00016937" w:rsidP="00016937">
            <w:pPr>
              <w:rPr>
                <w:ins w:id="2473" w:author="Microsoft Office User" w:date="2018-04-10T12:12:00Z"/>
                <w:rFonts w:ascii="Arial" w:hAnsi="Arial" w:cs="Arial"/>
                <w:noProof/>
                <w:rPrChange w:id="2474" w:author="Trần Công Tiến" w:date="2018-05-29T10:29:00Z">
                  <w:rPr>
                    <w:ins w:id="2475" w:author="Microsoft Office User" w:date="2018-04-10T12:12:00Z"/>
                  </w:rPr>
                </w:rPrChange>
              </w:rPr>
            </w:pPr>
            <w:ins w:id="2476" w:author="Microsoft Office User" w:date="2018-04-10T12:12:00Z">
              <w:r w:rsidRPr="0046749C">
                <w:rPr>
                  <w:rFonts w:ascii="Arial" w:hAnsi="Arial" w:cs="Arial"/>
                  <w:noProof/>
                  <w:color w:val="000000"/>
                  <w:sz w:val="22"/>
                  <w:szCs w:val="22"/>
                  <w:rPrChange w:id="2477" w:author="Trần Công Tiến" w:date="2018-05-29T10:29:00Z">
                    <w:rPr>
                      <w:rFonts w:ascii="Arial" w:hAnsi="Arial" w:cs="Arial"/>
                      <w:color w:val="000000"/>
                      <w:sz w:val="22"/>
                      <w:szCs w:val="22"/>
                    </w:rPr>
                  </w:rPrChange>
                </w:rPr>
                <w:t>Order, nhận đặt món cho khách hàng</w:t>
              </w:r>
            </w:ins>
          </w:p>
          <w:p w14:paraId="43EBED4A" w14:textId="77777777" w:rsidR="00016937" w:rsidRPr="0046749C" w:rsidRDefault="00016937" w:rsidP="00A87B80">
            <w:pPr>
              <w:rPr>
                <w:ins w:id="2478" w:author="Microsoft Office User" w:date="2018-04-10T12:11:00Z"/>
                <w:rFonts w:ascii="Arial" w:hAnsi="Arial" w:cs="Arial"/>
                <w:b/>
                <w:noProof/>
                <w:rPrChange w:id="2479" w:author="Trần Công Tiến" w:date="2018-05-29T10:29:00Z">
                  <w:rPr>
                    <w:ins w:id="2480" w:author="Microsoft Office User" w:date="2018-04-10T12:11:00Z"/>
                    <w:b/>
                  </w:rPr>
                </w:rPrChange>
              </w:rPr>
            </w:pPr>
          </w:p>
        </w:tc>
        <w:tc>
          <w:tcPr>
            <w:tcW w:w="6697" w:type="dxa"/>
          </w:tcPr>
          <w:p w14:paraId="231D2B7B" w14:textId="77777777" w:rsidR="00016937" w:rsidRPr="0046749C" w:rsidRDefault="00016937" w:rsidP="00016937">
            <w:pPr>
              <w:rPr>
                <w:ins w:id="2481" w:author="Microsoft Office User" w:date="2018-04-10T12:12:00Z"/>
                <w:rFonts w:ascii="Arial" w:hAnsi="Arial" w:cs="Arial"/>
                <w:noProof/>
                <w:rPrChange w:id="2482" w:author="Trần Công Tiến" w:date="2018-05-29T10:29:00Z">
                  <w:rPr>
                    <w:ins w:id="2483" w:author="Microsoft Office User" w:date="2018-04-10T12:12:00Z"/>
                  </w:rPr>
                </w:rPrChange>
              </w:rPr>
            </w:pPr>
            <w:ins w:id="2484" w:author="Microsoft Office User" w:date="2018-04-10T12:12:00Z">
              <w:r w:rsidRPr="0046749C">
                <w:rPr>
                  <w:rFonts w:ascii="Arial" w:hAnsi="Arial" w:cs="Arial"/>
                  <w:noProof/>
                  <w:color w:val="000000"/>
                  <w:sz w:val="22"/>
                  <w:szCs w:val="22"/>
                  <w:rPrChange w:id="2485" w:author="Trần Công Tiến" w:date="2018-05-29T10:29:00Z">
                    <w:rPr>
                      <w:rFonts w:ascii="Arial" w:hAnsi="Arial" w:cs="Arial"/>
                      <w:color w:val="000000"/>
                      <w:sz w:val="22"/>
                      <w:szCs w:val="22"/>
                    </w:rPr>
                  </w:rPrChange>
                </w:rPr>
                <w:t>Hỏi khách hàng cần dùng gì và nhận order -&gt; báo lại cho quản lý</w:t>
              </w:r>
            </w:ins>
          </w:p>
          <w:p w14:paraId="531E8D7E" w14:textId="77777777" w:rsidR="00016937" w:rsidRPr="0046749C" w:rsidRDefault="00016937" w:rsidP="00A87B80">
            <w:pPr>
              <w:rPr>
                <w:ins w:id="2486" w:author="Microsoft Office User" w:date="2018-04-10T12:11:00Z"/>
                <w:rFonts w:ascii="Arial" w:hAnsi="Arial" w:cs="Arial"/>
                <w:b/>
                <w:noProof/>
                <w:rPrChange w:id="2487" w:author="Trần Công Tiến" w:date="2018-05-29T10:29:00Z">
                  <w:rPr>
                    <w:ins w:id="2488" w:author="Microsoft Office User" w:date="2018-04-10T12:11:00Z"/>
                    <w:b/>
                  </w:rPr>
                </w:rPrChange>
              </w:rPr>
            </w:pPr>
          </w:p>
        </w:tc>
        <w:tc>
          <w:tcPr>
            <w:tcW w:w="1019" w:type="dxa"/>
          </w:tcPr>
          <w:p w14:paraId="56270B2A" w14:textId="79CBC1F0" w:rsidR="00016937" w:rsidRPr="0046749C" w:rsidRDefault="00016937" w:rsidP="00A87B80">
            <w:pPr>
              <w:rPr>
                <w:ins w:id="2489" w:author="Microsoft Office User" w:date="2018-04-10T12:11:00Z"/>
                <w:rFonts w:ascii="Arial" w:hAnsi="Arial" w:cs="Arial"/>
                <w:noProof/>
                <w:rPrChange w:id="2490" w:author="Trần Công Tiến" w:date="2018-05-29T10:29:00Z">
                  <w:rPr>
                    <w:ins w:id="2491" w:author="Microsoft Office User" w:date="2018-04-10T12:11:00Z"/>
                  </w:rPr>
                </w:rPrChange>
              </w:rPr>
            </w:pPr>
            <w:ins w:id="2492" w:author="Microsoft Office User" w:date="2018-04-10T12:12:00Z">
              <w:r w:rsidRPr="0046749C">
                <w:rPr>
                  <w:rFonts w:ascii="Arial" w:hAnsi="Arial" w:cs="Arial"/>
                  <w:noProof/>
                  <w:rPrChange w:id="2493" w:author="Trần Công Tiến" w:date="2018-05-29T10:29:00Z">
                    <w:rPr/>
                  </w:rPrChange>
                </w:rPr>
                <w:t>Cao</w:t>
              </w:r>
            </w:ins>
          </w:p>
        </w:tc>
      </w:tr>
      <w:tr w:rsidR="00016937" w:rsidRPr="0046749C" w14:paraId="7B05410F" w14:textId="77777777" w:rsidTr="00A87B80">
        <w:trPr>
          <w:trHeight w:val="839"/>
          <w:jc w:val="center"/>
          <w:ins w:id="2494" w:author="Microsoft Office User" w:date="2018-04-10T12:11:00Z"/>
        </w:trPr>
        <w:tc>
          <w:tcPr>
            <w:tcW w:w="3130" w:type="dxa"/>
          </w:tcPr>
          <w:p w14:paraId="6C6D0974" w14:textId="77777777" w:rsidR="00016937" w:rsidRPr="0046749C" w:rsidRDefault="00016937" w:rsidP="00016937">
            <w:pPr>
              <w:rPr>
                <w:ins w:id="2495" w:author="Microsoft Office User" w:date="2018-04-10T12:12:00Z"/>
                <w:rFonts w:ascii="Arial" w:hAnsi="Arial" w:cs="Arial"/>
                <w:noProof/>
                <w:rPrChange w:id="2496" w:author="Trần Công Tiến" w:date="2018-05-29T10:29:00Z">
                  <w:rPr>
                    <w:ins w:id="2497" w:author="Microsoft Office User" w:date="2018-04-10T12:12:00Z"/>
                  </w:rPr>
                </w:rPrChange>
              </w:rPr>
            </w:pPr>
            <w:ins w:id="2498" w:author="Microsoft Office User" w:date="2018-04-10T12:12:00Z">
              <w:r w:rsidRPr="0046749C">
                <w:rPr>
                  <w:rFonts w:ascii="Arial" w:hAnsi="Arial" w:cs="Arial"/>
                  <w:noProof/>
                  <w:color w:val="000000"/>
                  <w:sz w:val="22"/>
                  <w:szCs w:val="22"/>
                  <w:rPrChange w:id="2499" w:author="Trần Công Tiến" w:date="2018-05-29T10:29:00Z">
                    <w:rPr>
                      <w:rFonts w:ascii="Arial" w:hAnsi="Arial" w:cs="Arial"/>
                      <w:color w:val="000000"/>
                      <w:sz w:val="22"/>
                      <w:szCs w:val="22"/>
                    </w:rPr>
                  </w:rPrChange>
                </w:rPr>
                <w:t>Chuẩn bị phòng</w:t>
              </w:r>
            </w:ins>
          </w:p>
          <w:p w14:paraId="77F0063B" w14:textId="66588180" w:rsidR="00016937" w:rsidRPr="0046749C" w:rsidRDefault="00016937" w:rsidP="00A87B80">
            <w:pPr>
              <w:rPr>
                <w:ins w:id="2500" w:author="Microsoft Office User" w:date="2018-04-10T12:11:00Z"/>
                <w:rFonts w:ascii="Arial" w:hAnsi="Arial" w:cs="Arial"/>
                <w:noProof/>
                <w:rPrChange w:id="2501" w:author="Trần Công Tiến" w:date="2018-05-29T10:29:00Z">
                  <w:rPr>
                    <w:ins w:id="2502" w:author="Microsoft Office User" w:date="2018-04-10T12:11:00Z"/>
                  </w:rPr>
                </w:rPrChange>
              </w:rPr>
            </w:pPr>
          </w:p>
        </w:tc>
        <w:tc>
          <w:tcPr>
            <w:tcW w:w="6697" w:type="dxa"/>
          </w:tcPr>
          <w:p w14:paraId="74933F10" w14:textId="77777777" w:rsidR="00016937" w:rsidRPr="0046749C" w:rsidRDefault="00016937" w:rsidP="00016937">
            <w:pPr>
              <w:rPr>
                <w:ins w:id="2503" w:author="Microsoft Office User" w:date="2018-04-10T12:12:00Z"/>
                <w:rFonts w:ascii="Arial" w:hAnsi="Arial" w:cs="Arial"/>
                <w:noProof/>
                <w:rPrChange w:id="2504" w:author="Trần Công Tiến" w:date="2018-05-29T10:29:00Z">
                  <w:rPr>
                    <w:ins w:id="2505" w:author="Microsoft Office User" w:date="2018-04-10T12:12:00Z"/>
                  </w:rPr>
                </w:rPrChange>
              </w:rPr>
            </w:pPr>
            <w:ins w:id="2506" w:author="Microsoft Office User" w:date="2018-04-10T12:12:00Z">
              <w:r w:rsidRPr="0046749C">
                <w:rPr>
                  <w:rFonts w:ascii="Arial" w:hAnsi="Arial" w:cs="Arial"/>
                  <w:noProof/>
                  <w:color w:val="000000"/>
                  <w:sz w:val="22"/>
                  <w:szCs w:val="22"/>
                  <w:rPrChange w:id="2507" w:author="Trần Công Tiến" w:date="2018-05-29T10:29:00Z">
                    <w:rPr>
                      <w:rFonts w:ascii="Arial" w:hAnsi="Arial" w:cs="Arial"/>
                      <w:color w:val="000000"/>
                      <w:sz w:val="22"/>
                      <w:szCs w:val="22"/>
                    </w:rPr>
                  </w:rPrChange>
                </w:rPr>
                <w:t>Nhận lệnh chuẩn bị phòng từ quản lý -&gt; bật các thiết bị trong phòng -&gt; khử mùi -&gt; báo lại quản lý</w:t>
              </w:r>
            </w:ins>
          </w:p>
          <w:p w14:paraId="4E2BF7B3" w14:textId="2332F2A4" w:rsidR="00016937" w:rsidRPr="0046749C" w:rsidRDefault="00016937" w:rsidP="00A87B80">
            <w:pPr>
              <w:rPr>
                <w:ins w:id="2508" w:author="Microsoft Office User" w:date="2018-04-10T12:11:00Z"/>
                <w:rFonts w:ascii="Arial" w:hAnsi="Arial" w:cs="Arial"/>
                <w:noProof/>
                <w:rPrChange w:id="2509" w:author="Trần Công Tiến" w:date="2018-05-29T10:29:00Z">
                  <w:rPr>
                    <w:ins w:id="2510" w:author="Microsoft Office User" w:date="2018-04-10T12:11:00Z"/>
                  </w:rPr>
                </w:rPrChange>
              </w:rPr>
            </w:pPr>
          </w:p>
        </w:tc>
        <w:tc>
          <w:tcPr>
            <w:tcW w:w="1019" w:type="dxa"/>
          </w:tcPr>
          <w:p w14:paraId="07CA6805" w14:textId="77777777" w:rsidR="00016937" w:rsidRPr="0046749C" w:rsidRDefault="00016937" w:rsidP="00A87B80">
            <w:pPr>
              <w:rPr>
                <w:ins w:id="2511" w:author="Microsoft Office User" w:date="2018-04-10T12:11:00Z"/>
                <w:rFonts w:ascii="Arial" w:hAnsi="Arial" w:cs="Arial"/>
                <w:noProof/>
                <w:rPrChange w:id="2512" w:author="Trần Công Tiến" w:date="2018-05-29T10:29:00Z">
                  <w:rPr>
                    <w:ins w:id="2513" w:author="Microsoft Office User" w:date="2018-04-10T12:11:00Z"/>
                  </w:rPr>
                </w:rPrChange>
              </w:rPr>
            </w:pPr>
            <w:ins w:id="2514" w:author="Microsoft Office User" w:date="2018-04-10T12:11:00Z">
              <w:r w:rsidRPr="0046749C">
                <w:rPr>
                  <w:rFonts w:ascii="Arial" w:hAnsi="Arial" w:cs="Arial"/>
                  <w:noProof/>
                  <w:rPrChange w:id="2515" w:author="Trần Công Tiến" w:date="2018-05-29T10:29:00Z">
                    <w:rPr/>
                  </w:rPrChange>
                </w:rPr>
                <w:t>Cao</w:t>
              </w:r>
            </w:ins>
          </w:p>
        </w:tc>
      </w:tr>
      <w:tr w:rsidR="00016937" w:rsidRPr="0046749C" w14:paraId="0D5865D6" w14:textId="77777777" w:rsidTr="00A87B80">
        <w:trPr>
          <w:trHeight w:val="1393"/>
          <w:jc w:val="center"/>
          <w:ins w:id="2516" w:author="Microsoft Office User" w:date="2018-04-10T12:11:00Z"/>
        </w:trPr>
        <w:tc>
          <w:tcPr>
            <w:tcW w:w="3130" w:type="dxa"/>
          </w:tcPr>
          <w:p w14:paraId="76CF0A93" w14:textId="77777777" w:rsidR="00016937" w:rsidRPr="0046749C" w:rsidRDefault="00016937" w:rsidP="00016937">
            <w:pPr>
              <w:rPr>
                <w:ins w:id="2517" w:author="Microsoft Office User" w:date="2018-04-10T12:13:00Z"/>
                <w:rFonts w:ascii="Arial" w:hAnsi="Arial" w:cs="Arial"/>
                <w:noProof/>
                <w:rPrChange w:id="2518" w:author="Trần Công Tiến" w:date="2018-05-29T10:29:00Z">
                  <w:rPr>
                    <w:ins w:id="2519" w:author="Microsoft Office User" w:date="2018-04-10T12:13:00Z"/>
                  </w:rPr>
                </w:rPrChange>
              </w:rPr>
            </w:pPr>
            <w:ins w:id="2520" w:author="Microsoft Office User" w:date="2018-04-10T12:13:00Z">
              <w:r w:rsidRPr="0046749C">
                <w:rPr>
                  <w:rFonts w:ascii="Arial" w:hAnsi="Arial" w:cs="Arial"/>
                  <w:noProof/>
                  <w:color w:val="000000"/>
                  <w:sz w:val="22"/>
                  <w:szCs w:val="22"/>
                  <w:rPrChange w:id="2521" w:author="Trần Công Tiến" w:date="2018-05-29T10:29:00Z">
                    <w:rPr>
                      <w:rFonts w:ascii="Arial" w:hAnsi="Arial" w:cs="Arial"/>
                      <w:color w:val="000000"/>
                      <w:sz w:val="22"/>
                      <w:szCs w:val="22"/>
                    </w:rPr>
                  </w:rPrChange>
                </w:rPr>
                <w:t>Thực hiện nhiệm vụ giao từ quản lý</w:t>
              </w:r>
            </w:ins>
          </w:p>
          <w:p w14:paraId="139DD3F6" w14:textId="38001915" w:rsidR="00016937" w:rsidRPr="0046749C" w:rsidRDefault="00016937" w:rsidP="00A87B80">
            <w:pPr>
              <w:rPr>
                <w:ins w:id="2522" w:author="Microsoft Office User" w:date="2018-04-10T12:11:00Z"/>
                <w:rFonts w:ascii="Arial" w:hAnsi="Arial" w:cs="Arial"/>
                <w:noProof/>
                <w:rPrChange w:id="2523" w:author="Trần Công Tiến" w:date="2018-05-29T10:29:00Z">
                  <w:rPr>
                    <w:ins w:id="2524" w:author="Microsoft Office User" w:date="2018-04-10T12:11:00Z"/>
                  </w:rPr>
                </w:rPrChange>
              </w:rPr>
            </w:pPr>
          </w:p>
        </w:tc>
        <w:tc>
          <w:tcPr>
            <w:tcW w:w="6697" w:type="dxa"/>
          </w:tcPr>
          <w:p w14:paraId="2D594EA3" w14:textId="77777777" w:rsidR="00CA6D40" w:rsidRPr="0046749C" w:rsidRDefault="00CA6D40" w:rsidP="00CA6D40">
            <w:pPr>
              <w:rPr>
                <w:ins w:id="2525" w:author="Microsoft Office User" w:date="2018-04-10T12:13:00Z"/>
                <w:rFonts w:ascii="Arial" w:hAnsi="Arial" w:cs="Arial"/>
                <w:noProof/>
                <w:rPrChange w:id="2526" w:author="Trần Công Tiến" w:date="2018-05-29T10:29:00Z">
                  <w:rPr>
                    <w:ins w:id="2527" w:author="Microsoft Office User" w:date="2018-04-10T12:13:00Z"/>
                  </w:rPr>
                </w:rPrChange>
              </w:rPr>
            </w:pPr>
            <w:ins w:id="2528" w:author="Microsoft Office User" w:date="2018-04-10T12:13:00Z">
              <w:r w:rsidRPr="0046749C">
                <w:rPr>
                  <w:rFonts w:ascii="Arial" w:hAnsi="Arial" w:cs="Arial"/>
                  <w:noProof/>
                  <w:color w:val="000000"/>
                  <w:sz w:val="22"/>
                  <w:szCs w:val="22"/>
                  <w:rPrChange w:id="2529" w:author="Trần Công Tiến" w:date="2018-05-29T10:29:00Z">
                    <w:rPr>
                      <w:rFonts w:ascii="Arial" w:hAnsi="Arial" w:cs="Arial"/>
                      <w:color w:val="000000"/>
                      <w:sz w:val="22"/>
                      <w:szCs w:val="22"/>
                    </w:rPr>
                  </w:rPrChange>
                </w:rPr>
                <w:t>Thực hiện cách lệnh từ quản lý -&gt; báo lại khi hoàn thành để nhận nhiệm vụ mới</w:t>
              </w:r>
            </w:ins>
          </w:p>
          <w:p w14:paraId="2DFC153C" w14:textId="45A02FDF" w:rsidR="00016937" w:rsidRPr="0046749C" w:rsidRDefault="00016937" w:rsidP="00A87B80">
            <w:pPr>
              <w:rPr>
                <w:ins w:id="2530" w:author="Microsoft Office User" w:date="2018-04-10T12:11:00Z"/>
                <w:rFonts w:ascii="Arial" w:hAnsi="Arial" w:cs="Arial"/>
                <w:noProof/>
                <w:rPrChange w:id="2531" w:author="Trần Công Tiến" w:date="2018-05-29T10:29:00Z">
                  <w:rPr>
                    <w:ins w:id="2532" w:author="Microsoft Office User" w:date="2018-04-10T12:11:00Z"/>
                  </w:rPr>
                </w:rPrChange>
              </w:rPr>
            </w:pPr>
          </w:p>
        </w:tc>
        <w:tc>
          <w:tcPr>
            <w:tcW w:w="1019" w:type="dxa"/>
          </w:tcPr>
          <w:p w14:paraId="3AC75D70" w14:textId="38A7987D" w:rsidR="00016937" w:rsidRPr="0046749C" w:rsidRDefault="00CA6D40" w:rsidP="00A87B80">
            <w:pPr>
              <w:rPr>
                <w:ins w:id="2533" w:author="Microsoft Office User" w:date="2018-04-10T12:11:00Z"/>
                <w:rFonts w:ascii="Arial" w:hAnsi="Arial" w:cs="Arial"/>
                <w:noProof/>
                <w:rPrChange w:id="2534" w:author="Trần Công Tiến" w:date="2018-05-29T10:29:00Z">
                  <w:rPr>
                    <w:ins w:id="2535" w:author="Microsoft Office User" w:date="2018-04-10T12:11:00Z"/>
                  </w:rPr>
                </w:rPrChange>
              </w:rPr>
            </w:pPr>
            <w:ins w:id="2536" w:author="Microsoft Office User" w:date="2018-04-10T12:13:00Z">
              <w:r w:rsidRPr="0046749C">
                <w:rPr>
                  <w:rFonts w:ascii="Arial" w:hAnsi="Arial" w:cs="Arial"/>
                  <w:noProof/>
                  <w:rPrChange w:id="2537" w:author="Trần Công Tiến" w:date="2018-05-29T10:29:00Z">
                    <w:rPr>
                      <w:rFonts w:ascii="Arial" w:hAnsi="Arial" w:cs="Arial"/>
                    </w:rPr>
                  </w:rPrChange>
                </w:rPr>
                <w:t>Cao</w:t>
              </w:r>
            </w:ins>
          </w:p>
        </w:tc>
      </w:tr>
      <w:tr w:rsidR="00016937" w:rsidRPr="0046749C" w14:paraId="7D6778DE" w14:textId="77777777" w:rsidTr="00A87B80">
        <w:trPr>
          <w:trHeight w:val="554"/>
          <w:jc w:val="center"/>
          <w:ins w:id="2538" w:author="Microsoft Office User" w:date="2018-04-10T12:11:00Z"/>
        </w:trPr>
        <w:tc>
          <w:tcPr>
            <w:tcW w:w="3130" w:type="dxa"/>
          </w:tcPr>
          <w:p w14:paraId="6E707D7E" w14:textId="77777777" w:rsidR="00CA6D40" w:rsidRPr="0046749C" w:rsidRDefault="00CA6D40" w:rsidP="00CA6D40">
            <w:pPr>
              <w:rPr>
                <w:ins w:id="2539" w:author="Microsoft Office User" w:date="2018-04-10T12:13:00Z"/>
                <w:rFonts w:ascii="Arial" w:hAnsi="Arial" w:cs="Arial"/>
                <w:noProof/>
                <w:rPrChange w:id="2540" w:author="Trần Công Tiến" w:date="2018-05-29T10:29:00Z">
                  <w:rPr>
                    <w:ins w:id="2541" w:author="Microsoft Office User" w:date="2018-04-10T12:13:00Z"/>
                  </w:rPr>
                </w:rPrChange>
              </w:rPr>
            </w:pPr>
            <w:ins w:id="2542" w:author="Microsoft Office User" w:date="2018-04-10T12:13:00Z">
              <w:r w:rsidRPr="0046749C">
                <w:rPr>
                  <w:rFonts w:ascii="Arial" w:hAnsi="Arial" w:cs="Arial"/>
                  <w:noProof/>
                  <w:color w:val="000000"/>
                  <w:sz w:val="22"/>
                  <w:szCs w:val="22"/>
                  <w:rPrChange w:id="2543" w:author="Trần Công Tiến" w:date="2018-05-29T10:29:00Z">
                    <w:rPr>
                      <w:rFonts w:ascii="Arial" w:hAnsi="Arial" w:cs="Arial"/>
                      <w:color w:val="000000"/>
                      <w:sz w:val="22"/>
                      <w:szCs w:val="22"/>
                    </w:rPr>
                  </w:rPrChange>
                </w:rPr>
                <w:lastRenderedPageBreak/>
                <w:t>Kiểm phòng</w:t>
              </w:r>
            </w:ins>
          </w:p>
          <w:p w14:paraId="1347758C" w14:textId="582A6BA5" w:rsidR="00016937" w:rsidRPr="0046749C" w:rsidRDefault="00016937" w:rsidP="00A87B80">
            <w:pPr>
              <w:rPr>
                <w:ins w:id="2544" w:author="Microsoft Office User" w:date="2018-04-10T12:11:00Z"/>
                <w:rFonts w:ascii="Arial" w:hAnsi="Arial" w:cs="Arial"/>
                <w:noProof/>
                <w:rPrChange w:id="2545" w:author="Trần Công Tiến" w:date="2018-05-29T10:29:00Z">
                  <w:rPr>
                    <w:ins w:id="2546" w:author="Microsoft Office User" w:date="2018-04-10T12:11:00Z"/>
                  </w:rPr>
                </w:rPrChange>
              </w:rPr>
            </w:pPr>
          </w:p>
        </w:tc>
        <w:tc>
          <w:tcPr>
            <w:tcW w:w="6697" w:type="dxa"/>
          </w:tcPr>
          <w:p w14:paraId="4283145B" w14:textId="77777777" w:rsidR="00CA6D40" w:rsidRPr="0046749C" w:rsidRDefault="00CA6D40" w:rsidP="00CA6D40">
            <w:pPr>
              <w:rPr>
                <w:ins w:id="2547" w:author="Microsoft Office User" w:date="2018-04-10T12:14:00Z"/>
                <w:rFonts w:ascii="Arial" w:hAnsi="Arial" w:cs="Arial"/>
                <w:noProof/>
                <w:rPrChange w:id="2548" w:author="Trần Công Tiến" w:date="2018-05-29T10:29:00Z">
                  <w:rPr>
                    <w:ins w:id="2549" w:author="Microsoft Office User" w:date="2018-04-10T12:14:00Z"/>
                  </w:rPr>
                </w:rPrChange>
              </w:rPr>
            </w:pPr>
            <w:ins w:id="2550" w:author="Microsoft Office User" w:date="2018-04-10T12:14:00Z">
              <w:r w:rsidRPr="0046749C">
                <w:rPr>
                  <w:rFonts w:ascii="Arial" w:hAnsi="Arial" w:cs="Arial"/>
                  <w:noProof/>
                  <w:color w:val="000000"/>
                  <w:sz w:val="22"/>
                  <w:szCs w:val="22"/>
                  <w:rPrChange w:id="2551" w:author="Trần Công Tiến" w:date="2018-05-29T10:29:00Z">
                    <w:rPr>
                      <w:rFonts w:ascii="Arial" w:hAnsi="Arial" w:cs="Arial"/>
                      <w:color w:val="000000"/>
                      <w:sz w:val="22"/>
                      <w:szCs w:val="22"/>
                    </w:rPr>
                  </w:rPrChange>
                </w:rPr>
                <w:t>Khi khách hàng order thanh toán -&gt; kiểm tra phòng (linh kiện, các sản phẩm sử dụng còn lại) -&gt; báo cáo quản lý thực hiện lệnh tính tiền</w:t>
              </w:r>
            </w:ins>
          </w:p>
          <w:p w14:paraId="3775352E" w14:textId="455E0217" w:rsidR="00016937" w:rsidRPr="0046749C" w:rsidRDefault="00016937" w:rsidP="00A87B80">
            <w:pPr>
              <w:rPr>
                <w:ins w:id="2552" w:author="Microsoft Office User" w:date="2018-04-10T12:11:00Z"/>
                <w:rFonts w:ascii="Arial" w:hAnsi="Arial" w:cs="Arial"/>
                <w:noProof/>
                <w:rPrChange w:id="2553" w:author="Trần Công Tiến" w:date="2018-05-29T10:29:00Z">
                  <w:rPr>
                    <w:ins w:id="2554" w:author="Microsoft Office User" w:date="2018-04-10T12:11:00Z"/>
                  </w:rPr>
                </w:rPrChange>
              </w:rPr>
            </w:pPr>
          </w:p>
        </w:tc>
        <w:tc>
          <w:tcPr>
            <w:tcW w:w="1019" w:type="dxa"/>
          </w:tcPr>
          <w:p w14:paraId="2685FDD4" w14:textId="77777777" w:rsidR="00016937" w:rsidRPr="0046749C" w:rsidRDefault="00016937" w:rsidP="00A87B80">
            <w:pPr>
              <w:rPr>
                <w:ins w:id="2555" w:author="Microsoft Office User" w:date="2018-04-10T12:11:00Z"/>
                <w:rFonts w:ascii="Arial" w:hAnsi="Arial" w:cs="Arial"/>
                <w:noProof/>
                <w:rPrChange w:id="2556" w:author="Trần Công Tiến" w:date="2018-05-29T10:29:00Z">
                  <w:rPr>
                    <w:ins w:id="2557" w:author="Microsoft Office User" w:date="2018-04-10T12:11:00Z"/>
                  </w:rPr>
                </w:rPrChange>
              </w:rPr>
            </w:pPr>
            <w:ins w:id="2558" w:author="Microsoft Office User" w:date="2018-04-10T12:11:00Z">
              <w:r w:rsidRPr="0046749C">
                <w:rPr>
                  <w:rFonts w:ascii="Arial" w:hAnsi="Arial" w:cs="Arial"/>
                  <w:noProof/>
                  <w:rPrChange w:id="2559" w:author="Trần Công Tiến" w:date="2018-05-29T10:29:00Z">
                    <w:rPr/>
                  </w:rPrChange>
                </w:rPr>
                <w:t>Cao</w:t>
              </w:r>
            </w:ins>
          </w:p>
        </w:tc>
      </w:tr>
    </w:tbl>
    <w:p w14:paraId="56E8F288" w14:textId="33AFD632" w:rsidR="00016937" w:rsidRPr="0046749C" w:rsidRDefault="005F3BAC">
      <w:pPr>
        <w:rPr>
          <w:ins w:id="2560" w:author="Microsoft Office User" w:date="2018-04-10T12:05:00Z"/>
          <w:rFonts w:ascii="Arial" w:eastAsia="Times New Roman" w:hAnsi="Arial" w:cs="Arial"/>
          <w:b/>
          <w:noProof/>
          <w:sz w:val="24"/>
          <w:szCs w:val="24"/>
          <w:rPrChange w:id="2561" w:author="Trần Công Tiến" w:date="2018-05-29T10:29:00Z">
            <w:rPr>
              <w:ins w:id="2562" w:author="Microsoft Office User" w:date="2018-04-10T12:05:00Z"/>
            </w:rPr>
          </w:rPrChange>
        </w:rPr>
        <w:pPrChange w:id="2563" w:author="Hoan Ng" w:date="2017-03-20T21:39:00Z">
          <w:pPr>
            <w:pStyle w:val="ListParagraph"/>
            <w:numPr>
              <w:numId w:val="1"/>
            </w:numPr>
            <w:ind w:hanging="360"/>
          </w:pPr>
        </w:pPrChange>
      </w:pPr>
      <w:ins w:id="2564" w:author="Hoan Ng" w:date="2017-03-20T22:11:00Z">
        <w:del w:id="2565" w:author="Microsoft Office User" w:date="2018-04-10T12:10:00Z">
          <w:r w:rsidRPr="0046749C" w:rsidDel="00016937">
            <w:rPr>
              <w:rFonts w:ascii="Arial" w:eastAsia="Times New Roman" w:hAnsi="Arial" w:cs="Arial"/>
              <w:b/>
              <w:noProof/>
              <w:sz w:val="24"/>
              <w:szCs w:val="24"/>
              <w:rPrChange w:id="2566" w:author="Trần Công Tiến" w:date="2018-05-29T10:29:00Z">
                <w:rPr>
                  <w:rFonts w:eastAsiaTheme="minorHAnsi"/>
                  <w:szCs w:val="22"/>
                </w:rPr>
              </w:rPrChange>
            </w:rPr>
            <w:delText xml:space="preserve"> </w:delText>
          </w:r>
        </w:del>
      </w:ins>
    </w:p>
    <w:p w14:paraId="0DF32053" w14:textId="77777777" w:rsidR="00CA6D40" w:rsidRPr="0046749C" w:rsidRDefault="00CA6D40">
      <w:pPr>
        <w:rPr>
          <w:ins w:id="2567" w:author="Microsoft Office User" w:date="2018-04-10T12:14:00Z"/>
          <w:rFonts w:ascii="Arial" w:eastAsia="Times New Roman" w:hAnsi="Arial" w:cs="Arial"/>
          <w:noProof/>
          <w:sz w:val="24"/>
          <w:szCs w:val="24"/>
          <w:rPrChange w:id="2568" w:author="Trần Công Tiến" w:date="2018-05-29T10:29:00Z">
            <w:rPr>
              <w:ins w:id="2569" w:author="Microsoft Office User" w:date="2018-04-10T12:14:00Z"/>
            </w:rPr>
          </w:rPrChange>
        </w:rPr>
        <w:pPrChange w:id="2570" w:author="Hoan Ng" w:date="2017-03-20T21:39:00Z">
          <w:pPr>
            <w:pStyle w:val="ListParagraph"/>
            <w:numPr>
              <w:numId w:val="1"/>
            </w:numPr>
            <w:ind w:hanging="360"/>
          </w:pPr>
        </w:pPrChange>
      </w:pPr>
      <w:bookmarkStart w:id="2571" w:name="_Toc515369171"/>
      <w:ins w:id="2572" w:author="Microsoft Office User" w:date="2018-04-10T12:14:00Z">
        <w:r w:rsidRPr="0046749C">
          <w:rPr>
            <w:rStyle w:val="Heading3Char"/>
            <w:noProof/>
            <w:rPrChange w:id="2573" w:author="Trần Công Tiến" w:date="2018-05-29T10:29:00Z">
              <w:rPr>
                <w:rFonts w:eastAsiaTheme="minorHAnsi"/>
                <w:szCs w:val="22"/>
              </w:rPr>
            </w:rPrChange>
          </w:rPr>
          <w:t>Đánh giá</w:t>
        </w:r>
        <w:r w:rsidRPr="0046749C">
          <w:rPr>
            <w:rStyle w:val="Heading3Char"/>
            <w:noProof/>
            <w:rPrChange w:id="2574" w:author="Trần Công Tiến" w:date="2018-05-29T10:29:00Z">
              <w:rPr>
                <w:rFonts w:eastAsiaTheme="minorHAnsi"/>
                <w:b/>
                <w:szCs w:val="22"/>
              </w:rPr>
            </w:rPrChange>
          </w:rPr>
          <w:t xml:space="preserve"> nghiệp vụ hiện tại:</w:t>
        </w:r>
        <w:bookmarkEnd w:id="2571"/>
        <w:r w:rsidRPr="0046749C">
          <w:rPr>
            <w:rFonts w:ascii="Arial" w:eastAsia="Times New Roman" w:hAnsi="Arial" w:cs="Arial"/>
            <w:b/>
            <w:noProof/>
            <w:sz w:val="24"/>
            <w:szCs w:val="24"/>
            <w:rPrChange w:id="2575" w:author="Trần Công Tiến" w:date="2018-05-29T10:29:00Z">
              <w:rPr>
                <w:rFonts w:eastAsiaTheme="minorHAnsi"/>
                <w:b/>
                <w:szCs w:val="22"/>
              </w:rPr>
            </w:rPrChange>
          </w:rPr>
          <w:t xml:space="preserve"> </w:t>
        </w:r>
        <w:r w:rsidRPr="0046749C">
          <w:rPr>
            <w:rFonts w:ascii="Arial" w:eastAsia="Times New Roman" w:hAnsi="Arial" w:cs="Arial"/>
            <w:noProof/>
            <w:sz w:val="24"/>
            <w:szCs w:val="24"/>
            <w:rPrChange w:id="2576" w:author="Trần Công Tiến" w:date="2018-05-29T10:29:00Z">
              <w:rPr>
                <w:rFonts w:eastAsiaTheme="minorHAnsi"/>
                <w:b/>
                <w:szCs w:val="22"/>
              </w:rPr>
            </w:rPrChange>
          </w:rPr>
          <w:t>Ch</w:t>
        </w:r>
        <w:r w:rsidRPr="0046749C">
          <w:rPr>
            <w:rFonts w:ascii="Arial" w:eastAsia="Times New Roman" w:hAnsi="Arial" w:cs="Arial" w:hint="eastAsia"/>
            <w:noProof/>
            <w:sz w:val="24"/>
            <w:szCs w:val="24"/>
            <w:rPrChange w:id="2577" w:author="Trần Công Tiến" w:date="2018-05-29T10:29:00Z">
              <w:rPr>
                <w:rFonts w:eastAsiaTheme="minorHAnsi" w:hint="eastAsia"/>
                <w:b/>
                <w:szCs w:val="22"/>
              </w:rPr>
            </w:rPrChange>
          </w:rPr>
          <w:t>ư</w:t>
        </w:r>
        <w:r w:rsidRPr="0046749C">
          <w:rPr>
            <w:rFonts w:ascii="Arial" w:eastAsia="Times New Roman" w:hAnsi="Arial" w:cs="Arial"/>
            <w:noProof/>
            <w:sz w:val="24"/>
            <w:szCs w:val="24"/>
            <w:rPrChange w:id="2578" w:author="Trần Công Tiến" w:date="2018-05-29T10:29:00Z">
              <w:rPr>
                <w:rFonts w:eastAsiaTheme="minorHAnsi"/>
                <w:b/>
                <w:szCs w:val="22"/>
              </w:rPr>
            </w:rPrChange>
          </w:rPr>
          <w:t>a tốt</w:t>
        </w:r>
      </w:ins>
    </w:p>
    <w:p w14:paraId="74E11531" w14:textId="77777777" w:rsidR="00CA6D40" w:rsidRPr="0046749C" w:rsidRDefault="00CA6D40" w:rsidP="00CA6D40">
      <w:pPr>
        <w:rPr>
          <w:ins w:id="2579" w:author="Microsoft Office User" w:date="2018-04-10T12:15:00Z"/>
          <w:rFonts w:ascii="Arial" w:hAnsi="Arial" w:cs="Arial"/>
          <w:noProof/>
          <w:rPrChange w:id="2580" w:author="Trần Công Tiến" w:date="2018-05-29T10:29:00Z">
            <w:rPr>
              <w:ins w:id="2581" w:author="Microsoft Office User" w:date="2018-04-10T12:15:00Z"/>
            </w:rPr>
          </w:rPrChange>
        </w:rPr>
      </w:pPr>
      <w:ins w:id="2582" w:author="Microsoft Office User" w:date="2018-04-10T12:14:00Z">
        <w:r w:rsidRPr="0046749C">
          <w:rPr>
            <w:rFonts w:ascii="Arial" w:hAnsi="Arial" w:cs="Arial"/>
            <w:noProof/>
            <w:rPrChange w:id="2583" w:author="Trần Công Tiến" w:date="2018-05-29T10:29:00Z">
              <w:rPr/>
            </w:rPrChange>
          </w:rPr>
          <w:tab/>
        </w:r>
      </w:ins>
      <w:ins w:id="2584" w:author="Microsoft Office User" w:date="2018-04-10T12:15:00Z">
        <w:r w:rsidRPr="0046749C">
          <w:rPr>
            <w:rFonts w:ascii="Arial" w:hAnsi="Arial" w:cs="Arial"/>
            <w:noProof/>
            <w:color w:val="000000"/>
            <w:sz w:val="22"/>
            <w:szCs w:val="22"/>
            <w:rPrChange w:id="2585" w:author="Trần Công Tiến" w:date="2018-05-29T10:29:00Z">
              <w:rPr>
                <w:rFonts w:ascii="Arial" w:hAnsi="Arial" w:cs="Arial"/>
                <w:color w:val="000000"/>
                <w:sz w:val="22"/>
                <w:szCs w:val="22"/>
              </w:rPr>
            </w:rPrChange>
          </w:rPr>
          <w:t>Khó khăn: Việc tính toán sổ sách đều sử dụng tay, cần có biện pháp thay thế</w:t>
        </w:r>
      </w:ins>
    </w:p>
    <w:p w14:paraId="1DD565CB" w14:textId="77777777" w:rsidR="00CA6D40" w:rsidRPr="0046749C" w:rsidRDefault="00CA6D40">
      <w:pPr>
        <w:rPr>
          <w:ins w:id="2586" w:author="Microsoft Office User" w:date="2018-04-10T12:15:00Z"/>
          <w:rFonts w:ascii="Arial" w:eastAsia="Times New Roman" w:hAnsi="Arial" w:cs="Arial"/>
          <w:b/>
          <w:noProof/>
          <w:sz w:val="24"/>
          <w:szCs w:val="24"/>
          <w:rPrChange w:id="2587" w:author="Trần Công Tiến" w:date="2018-05-29T10:29:00Z">
            <w:rPr>
              <w:ins w:id="2588" w:author="Microsoft Office User" w:date="2018-04-10T12:15:00Z"/>
              <w:rFonts w:ascii="Arial" w:hAnsi="Arial" w:cs="Arial"/>
              <w:b/>
            </w:rPr>
          </w:rPrChange>
        </w:rPr>
        <w:pPrChange w:id="2589" w:author="Hoan Ng" w:date="2017-03-20T21:39:00Z">
          <w:pPr>
            <w:pStyle w:val="ListParagraph"/>
            <w:numPr>
              <w:numId w:val="1"/>
            </w:numPr>
            <w:ind w:hanging="360"/>
          </w:pPr>
        </w:pPrChange>
      </w:pPr>
    </w:p>
    <w:p w14:paraId="34B13EFE" w14:textId="41AD338F" w:rsidR="00E61DC3" w:rsidRPr="0046749C" w:rsidDel="00046086" w:rsidRDefault="003715AE">
      <w:pPr>
        <w:pStyle w:val="Heading2"/>
        <w:rPr>
          <w:del w:id="2590" w:author="Hoan Ng" w:date="2017-03-20T21:39:00Z"/>
          <w:rFonts w:eastAsia="Times New Roman"/>
          <w:noProof/>
          <w:color w:val="2E74B5" w:themeColor="accent1" w:themeShade="BF"/>
          <w:sz w:val="26"/>
          <w:szCs w:val="26"/>
          <w:rPrChange w:id="2591" w:author="Trần Công Tiến" w:date="2018-05-29T10:29:00Z">
            <w:rPr>
              <w:del w:id="2592" w:author="Hoan Ng" w:date="2017-03-20T21:39:00Z"/>
            </w:rPr>
          </w:rPrChange>
        </w:rPr>
        <w:pPrChange w:id="2593" w:author="Microsoft Office User" w:date="2018-04-17T10:38:00Z">
          <w:pPr>
            <w:pStyle w:val="ListParagraph"/>
            <w:numPr>
              <w:numId w:val="1"/>
            </w:numPr>
            <w:ind w:hanging="360"/>
          </w:pPr>
        </w:pPrChange>
      </w:pPr>
      <w:del w:id="2594" w:author="Hoan Ng" w:date="2017-03-20T21:39:00Z">
        <w:r w:rsidRPr="0046749C" w:rsidDel="00046086">
          <w:rPr>
            <w:rFonts w:eastAsia="Times New Roman"/>
            <w:noProof/>
            <w:color w:val="2E74B5" w:themeColor="accent1" w:themeShade="BF"/>
            <w:sz w:val="26"/>
            <w:szCs w:val="26"/>
            <w:rPrChange w:id="2595" w:author="Trần Công Tiến" w:date="2018-05-29T10:29:00Z">
              <w:rPr>
                <w:rFonts w:eastAsiaTheme="minorHAnsi"/>
                <w:szCs w:val="22"/>
              </w:rPr>
            </w:rPrChange>
          </w:rPr>
          <w:delText>)</w:delText>
        </w:r>
      </w:del>
    </w:p>
    <w:p w14:paraId="0ECA73DD" w14:textId="52283D8B" w:rsidR="00E61DC3" w:rsidRPr="0046749C" w:rsidRDefault="00046086">
      <w:pPr>
        <w:pStyle w:val="Heading2"/>
        <w:rPr>
          <w:rFonts w:eastAsia="Times New Roman"/>
          <w:noProof/>
          <w:color w:val="2E74B5" w:themeColor="accent1" w:themeShade="BF"/>
          <w:sz w:val="26"/>
          <w:szCs w:val="26"/>
          <w:rPrChange w:id="2596" w:author="Trần Công Tiến" w:date="2018-05-29T10:29:00Z">
            <w:rPr/>
          </w:rPrChange>
        </w:rPr>
        <w:pPrChange w:id="2597" w:author="Microsoft Office User" w:date="2018-04-17T10:38:00Z">
          <w:pPr>
            <w:pStyle w:val="ListParagraph"/>
            <w:numPr>
              <w:numId w:val="1"/>
            </w:numPr>
            <w:ind w:hanging="360"/>
          </w:pPr>
        </w:pPrChange>
      </w:pPr>
      <w:bookmarkStart w:id="2598" w:name="_Toc515369172"/>
      <w:ins w:id="2599" w:author="Hoan Ng" w:date="2017-03-20T21:39:00Z">
        <w:r w:rsidRPr="0046749C">
          <w:rPr>
            <w:rFonts w:eastAsia="Times New Roman"/>
            <w:noProof/>
            <w:color w:val="2E74B5" w:themeColor="accent1" w:themeShade="BF"/>
            <w:sz w:val="26"/>
            <w:szCs w:val="26"/>
            <w:rPrChange w:id="2600" w:author="Trần Công Tiến" w:date="2018-05-29T10:29:00Z">
              <w:rPr>
                <w:rFonts w:eastAsiaTheme="minorHAnsi"/>
                <w:szCs w:val="22"/>
              </w:rPr>
            </w:rPrChange>
          </w:rPr>
          <w:t xml:space="preserve">1.3. </w:t>
        </w:r>
      </w:ins>
      <w:r w:rsidR="003715AE" w:rsidRPr="0046749C">
        <w:rPr>
          <w:rFonts w:eastAsia="Times New Roman"/>
          <w:noProof/>
          <w:color w:val="2E74B5" w:themeColor="accent1" w:themeShade="BF"/>
          <w:sz w:val="26"/>
          <w:szCs w:val="26"/>
          <w:rPrChange w:id="2601" w:author="Trần Công Tiến" w:date="2018-05-29T10:29:00Z">
            <w:rPr>
              <w:rFonts w:eastAsiaTheme="minorHAnsi"/>
              <w:szCs w:val="22"/>
            </w:rPr>
          </w:rPrChange>
        </w:rPr>
        <w:t>Hiện trạng tin học (phần cứng, phần mềm, con ng</w:t>
      </w:r>
      <w:r w:rsidR="003715AE" w:rsidRPr="0046749C">
        <w:rPr>
          <w:rFonts w:eastAsia="Times New Roman" w:hint="eastAsia"/>
          <w:noProof/>
          <w:color w:val="2E74B5" w:themeColor="accent1" w:themeShade="BF"/>
          <w:sz w:val="26"/>
          <w:szCs w:val="26"/>
          <w:rPrChange w:id="2602" w:author="Trần Công Tiến" w:date="2018-05-29T10:29:00Z">
            <w:rPr>
              <w:rFonts w:eastAsiaTheme="minorHAnsi" w:hint="eastAsia"/>
              <w:szCs w:val="22"/>
            </w:rPr>
          </w:rPrChange>
        </w:rPr>
        <w:t>ư</w:t>
      </w:r>
      <w:r w:rsidR="003715AE" w:rsidRPr="0046749C">
        <w:rPr>
          <w:rFonts w:eastAsia="Times New Roman"/>
          <w:noProof/>
          <w:color w:val="2E74B5" w:themeColor="accent1" w:themeShade="BF"/>
          <w:sz w:val="26"/>
          <w:szCs w:val="26"/>
          <w:rPrChange w:id="2603" w:author="Trần Công Tiến" w:date="2018-05-29T10:29:00Z">
            <w:rPr>
              <w:rFonts w:eastAsiaTheme="minorHAnsi"/>
              <w:szCs w:val="22"/>
            </w:rPr>
          </w:rPrChange>
        </w:rPr>
        <w:t>ời)</w:t>
      </w:r>
      <w:bookmarkEnd w:id="2598"/>
    </w:p>
    <w:p w14:paraId="36C6E63B" w14:textId="13F85CE1" w:rsidR="00CA6D40" w:rsidRPr="0046749C" w:rsidRDefault="00CA6D40">
      <w:pPr>
        <w:rPr>
          <w:ins w:id="2604" w:author="Microsoft Office User" w:date="2018-04-10T12:15:00Z"/>
          <w:rFonts w:ascii="Arial" w:hAnsi="Arial" w:cs="Arial"/>
          <w:b/>
          <w:bCs/>
          <w:noProof/>
          <w:rPrChange w:id="2605" w:author="Trần Công Tiến" w:date="2018-05-29T10:29:00Z">
            <w:rPr>
              <w:ins w:id="2606" w:author="Microsoft Office User" w:date="2018-04-10T12:15:00Z"/>
              <w:rFonts w:ascii="Arial" w:hAnsi="Arial" w:cs="Arial"/>
              <w:b/>
              <w:bCs/>
            </w:rPr>
          </w:rPrChange>
        </w:rPr>
      </w:pPr>
    </w:p>
    <w:tbl>
      <w:tblPr>
        <w:tblStyle w:val="TableGrid"/>
        <w:tblW w:w="11044" w:type="dxa"/>
        <w:tblLook w:val="04A0" w:firstRow="1" w:lastRow="0" w:firstColumn="1" w:lastColumn="0" w:noHBand="0" w:noVBand="1"/>
        <w:tblPrChange w:id="2607" w:author="Microsoft Office User" w:date="2018-04-10T12:18:00Z">
          <w:tblPr>
            <w:tblStyle w:val="TableGrid"/>
            <w:tblW w:w="0" w:type="auto"/>
            <w:tblLook w:val="04A0" w:firstRow="1" w:lastRow="0" w:firstColumn="1" w:lastColumn="0" w:noHBand="0" w:noVBand="1"/>
          </w:tblPr>
        </w:tblPrChange>
      </w:tblPr>
      <w:tblGrid>
        <w:gridCol w:w="5522"/>
        <w:gridCol w:w="5522"/>
        <w:tblGridChange w:id="2608">
          <w:tblGrid>
            <w:gridCol w:w="5395"/>
            <w:gridCol w:w="127"/>
            <w:gridCol w:w="5268"/>
            <w:gridCol w:w="254"/>
          </w:tblGrid>
        </w:tblGridChange>
      </w:tblGrid>
      <w:tr w:rsidR="00CA6D40" w:rsidRPr="0046749C" w14:paraId="229A1B61" w14:textId="77777777" w:rsidTr="00CA6D40">
        <w:trPr>
          <w:trHeight w:val="514"/>
          <w:ins w:id="2609" w:author="Microsoft Office User" w:date="2018-04-10T12:15:00Z"/>
          <w:trPrChange w:id="2610" w:author="Microsoft Office User" w:date="2018-04-10T12:18:00Z">
            <w:trPr>
              <w:gridAfter w:val="0"/>
            </w:trPr>
          </w:trPrChange>
        </w:trPr>
        <w:tc>
          <w:tcPr>
            <w:tcW w:w="5522" w:type="dxa"/>
            <w:tcPrChange w:id="2611" w:author="Microsoft Office User" w:date="2018-04-10T12:18:00Z">
              <w:tcPr>
                <w:tcW w:w="5395" w:type="dxa"/>
              </w:tcPr>
            </w:tcPrChange>
          </w:tcPr>
          <w:p w14:paraId="21CB6A17" w14:textId="12ACEB95" w:rsidR="00CA6D40" w:rsidRPr="0046749C" w:rsidRDefault="00CA6D40">
            <w:pPr>
              <w:rPr>
                <w:ins w:id="2612" w:author="Microsoft Office User" w:date="2018-04-10T12:15:00Z"/>
                <w:rFonts w:ascii="Arial" w:hAnsi="Arial" w:cs="Arial"/>
                <w:b/>
                <w:bCs/>
                <w:noProof/>
                <w:rPrChange w:id="2613" w:author="Trần Công Tiến" w:date="2018-05-29T10:29:00Z">
                  <w:rPr>
                    <w:ins w:id="2614" w:author="Microsoft Office User" w:date="2018-04-10T12:15:00Z"/>
                    <w:rFonts w:ascii="Arial" w:hAnsi="Arial" w:cs="Arial"/>
                    <w:b/>
                    <w:bCs/>
                  </w:rPr>
                </w:rPrChange>
              </w:rPr>
            </w:pPr>
            <w:ins w:id="2615" w:author="Microsoft Office User" w:date="2018-04-10T12:16:00Z">
              <w:r w:rsidRPr="0046749C">
                <w:rPr>
                  <w:rFonts w:ascii="Arial" w:hAnsi="Arial" w:cs="Arial"/>
                  <w:b/>
                  <w:bCs/>
                  <w:noProof/>
                  <w:rPrChange w:id="2616" w:author="Trần Công Tiến" w:date="2018-05-29T10:29:00Z">
                    <w:rPr>
                      <w:rFonts w:ascii="Arial" w:hAnsi="Arial" w:cs="Arial"/>
                      <w:b/>
                      <w:bCs/>
                    </w:rPr>
                  </w:rPrChange>
                </w:rPr>
                <w:t>Phần cứng</w:t>
              </w:r>
            </w:ins>
          </w:p>
        </w:tc>
        <w:tc>
          <w:tcPr>
            <w:tcW w:w="5522" w:type="dxa"/>
            <w:tcPrChange w:id="2617" w:author="Microsoft Office User" w:date="2018-04-10T12:18:00Z">
              <w:tcPr>
                <w:tcW w:w="5395" w:type="dxa"/>
                <w:gridSpan w:val="2"/>
              </w:tcPr>
            </w:tcPrChange>
          </w:tcPr>
          <w:p w14:paraId="13B1AF2D" w14:textId="54AC1D24" w:rsidR="00CA6D40" w:rsidRPr="0046749C" w:rsidRDefault="00CA6D40">
            <w:pPr>
              <w:rPr>
                <w:ins w:id="2618" w:author="Microsoft Office User" w:date="2018-04-10T12:15:00Z"/>
                <w:rFonts w:ascii="Arial" w:hAnsi="Arial" w:cs="Arial"/>
                <w:b/>
                <w:bCs/>
                <w:noProof/>
                <w:rPrChange w:id="2619" w:author="Trần Công Tiến" w:date="2018-05-29T10:29:00Z">
                  <w:rPr>
                    <w:ins w:id="2620" w:author="Microsoft Office User" w:date="2018-04-10T12:15:00Z"/>
                    <w:rFonts w:ascii="Arial" w:hAnsi="Arial" w:cs="Arial"/>
                    <w:b/>
                    <w:bCs/>
                  </w:rPr>
                </w:rPrChange>
              </w:rPr>
            </w:pPr>
            <w:ins w:id="2621" w:author="Microsoft Office User" w:date="2018-04-10T12:16:00Z">
              <w:r w:rsidRPr="0046749C">
                <w:rPr>
                  <w:rFonts w:ascii="Arial" w:hAnsi="Arial" w:cs="Arial"/>
                  <w:b/>
                  <w:bCs/>
                  <w:noProof/>
                  <w:rPrChange w:id="2622" w:author="Trần Công Tiến" w:date="2018-05-29T10:29:00Z">
                    <w:rPr>
                      <w:rFonts w:ascii="Arial" w:hAnsi="Arial" w:cs="Arial"/>
                      <w:b/>
                      <w:bCs/>
                    </w:rPr>
                  </w:rPrChange>
                </w:rPr>
                <w:t>Thông tin</w:t>
              </w:r>
            </w:ins>
          </w:p>
        </w:tc>
      </w:tr>
      <w:tr w:rsidR="00CA6D40" w:rsidRPr="0046749C" w14:paraId="159778C2" w14:textId="77777777" w:rsidTr="00CA6D40">
        <w:trPr>
          <w:trHeight w:val="514"/>
          <w:ins w:id="2623" w:author="Microsoft Office User" w:date="2018-04-10T12:15:00Z"/>
          <w:trPrChange w:id="2624" w:author="Microsoft Office User" w:date="2018-04-10T12:18:00Z">
            <w:trPr>
              <w:gridAfter w:val="0"/>
            </w:trPr>
          </w:trPrChange>
        </w:trPr>
        <w:tc>
          <w:tcPr>
            <w:tcW w:w="5522" w:type="dxa"/>
            <w:tcPrChange w:id="2625" w:author="Microsoft Office User" w:date="2018-04-10T12:18:00Z">
              <w:tcPr>
                <w:tcW w:w="5395" w:type="dxa"/>
              </w:tcPr>
            </w:tcPrChange>
          </w:tcPr>
          <w:p w14:paraId="0D191D67" w14:textId="5EC87DAD" w:rsidR="00CA6D40" w:rsidRPr="0046749C" w:rsidRDefault="00CA6D40">
            <w:pPr>
              <w:rPr>
                <w:ins w:id="2626" w:author="Microsoft Office User" w:date="2018-04-10T12:15:00Z"/>
                <w:rFonts w:ascii="Arial" w:hAnsi="Arial" w:cs="Arial"/>
                <w:bCs/>
                <w:noProof/>
                <w:rPrChange w:id="2627" w:author="Trần Công Tiến" w:date="2018-05-29T10:29:00Z">
                  <w:rPr>
                    <w:ins w:id="2628" w:author="Microsoft Office User" w:date="2018-04-10T12:15:00Z"/>
                    <w:rFonts w:ascii="Arial" w:hAnsi="Arial" w:cs="Arial"/>
                    <w:b/>
                    <w:bCs/>
                  </w:rPr>
                </w:rPrChange>
              </w:rPr>
            </w:pPr>
            <w:ins w:id="2629" w:author="Microsoft Office User" w:date="2018-04-10T12:16:00Z">
              <w:r w:rsidRPr="0046749C">
                <w:rPr>
                  <w:rFonts w:ascii="Arial" w:hAnsi="Arial" w:cs="Arial"/>
                  <w:bCs/>
                  <w:noProof/>
                  <w:rPrChange w:id="2630" w:author="Trần Công Tiến" w:date="2018-05-29T10:29:00Z">
                    <w:rPr>
                      <w:rFonts w:ascii="Arial" w:hAnsi="Arial" w:cs="Arial"/>
                      <w:bCs/>
                    </w:rPr>
                  </w:rPrChange>
                </w:rPr>
                <w:t xml:space="preserve">1x </w:t>
              </w:r>
            </w:ins>
            <w:ins w:id="2631" w:author="Microsoft Office User" w:date="2018-07-02T22:57:00Z">
              <w:r w:rsidR="00A87B80">
                <w:rPr>
                  <w:rFonts w:ascii="Arial" w:hAnsi="Arial" w:cs="Arial"/>
                  <w:bCs/>
                  <w:noProof/>
                </w:rPr>
                <w:t>Ipad Air 2</w:t>
              </w:r>
            </w:ins>
          </w:p>
        </w:tc>
        <w:tc>
          <w:tcPr>
            <w:tcW w:w="5522" w:type="dxa"/>
            <w:tcPrChange w:id="2632" w:author="Microsoft Office User" w:date="2018-04-10T12:18:00Z">
              <w:tcPr>
                <w:tcW w:w="5395" w:type="dxa"/>
                <w:gridSpan w:val="2"/>
              </w:tcPr>
            </w:tcPrChange>
          </w:tcPr>
          <w:p w14:paraId="17899EA2" w14:textId="6D365029" w:rsidR="00CA6D40" w:rsidRPr="0046749C" w:rsidRDefault="00CA6D40">
            <w:pPr>
              <w:rPr>
                <w:ins w:id="2633" w:author="Microsoft Office User" w:date="2018-04-10T12:15:00Z"/>
                <w:rFonts w:ascii="Arial" w:hAnsi="Arial" w:cs="Arial"/>
                <w:bCs/>
                <w:noProof/>
                <w:rPrChange w:id="2634" w:author="Trần Công Tiến" w:date="2018-05-29T10:29:00Z">
                  <w:rPr>
                    <w:ins w:id="2635" w:author="Microsoft Office User" w:date="2018-04-10T12:15:00Z"/>
                    <w:rFonts w:ascii="Arial" w:hAnsi="Arial" w:cs="Arial"/>
                    <w:b/>
                    <w:bCs/>
                  </w:rPr>
                </w:rPrChange>
              </w:rPr>
            </w:pPr>
            <w:ins w:id="2636" w:author="Microsoft Office User" w:date="2018-04-10T12:17:00Z">
              <w:r w:rsidRPr="0046749C">
                <w:rPr>
                  <w:rFonts w:ascii="Arial" w:hAnsi="Arial" w:cs="Arial"/>
                  <w:bCs/>
                  <w:noProof/>
                  <w:rPrChange w:id="2637" w:author="Trần Công Tiến" w:date="2018-05-29T10:29:00Z">
                    <w:rPr>
                      <w:rFonts w:ascii="Arial" w:hAnsi="Arial" w:cs="Arial"/>
                      <w:b/>
                      <w:bCs/>
                    </w:rPr>
                  </w:rPrChange>
                </w:rPr>
                <w:t>Đáp</w:t>
              </w:r>
              <w:r w:rsidRPr="0046749C">
                <w:rPr>
                  <w:rFonts w:ascii="Arial" w:hAnsi="Arial" w:cs="Arial"/>
                  <w:bCs/>
                  <w:noProof/>
                  <w:rPrChange w:id="2638" w:author="Trần Công Tiến" w:date="2018-05-29T10:29:00Z">
                    <w:rPr>
                      <w:rFonts w:ascii="Arial" w:hAnsi="Arial" w:cs="Arial"/>
                      <w:bCs/>
                    </w:rPr>
                  </w:rPrChange>
                </w:rPr>
                <w:t xml:space="preserve"> ứng được web app</w:t>
              </w:r>
            </w:ins>
          </w:p>
        </w:tc>
      </w:tr>
      <w:tr w:rsidR="00CA6D40" w:rsidRPr="0046749C" w14:paraId="0DCDDF6C" w14:textId="77777777" w:rsidTr="00CA6D40">
        <w:trPr>
          <w:trHeight w:val="514"/>
          <w:ins w:id="2639" w:author="Microsoft Office User" w:date="2018-04-10T12:15:00Z"/>
          <w:trPrChange w:id="2640" w:author="Microsoft Office User" w:date="2018-04-10T12:18:00Z">
            <w:trPr>
              <w:gridAfter w:val="0"/>
            </w:trPr>
          </w:trPrChange>
        </w:trPr>
        <w:tc>
          <w:tcPr>
            <w:tcW w:w="5522" w:type="dxa"/>
            <w:tcPrChange w:id="2641" w:author="Microsoft Office User" w:date="2018-04-10T12:18:00Z">
              <w:tcPr>
                <w:tcW w:w="5395" w:type="dxa"/>
              </w:tcPr>
            </w:tcPrChange>
          </w:tcPr>
          <w:p w14:paraId="6F005E06" w14:textId="57AE2C08" w:rsidR="00CA6D40" w:rsidRPr="0046749C" w:rsidRDefault="00CA6D40">
            <w:pPr>
              <w:rPr>
                <w:ins w:id="2642" w:author="Microsoft Office User" w:date="2018-04-10T12:15:00Z"/>
                <w:rFonts w:ascii="Arial" w:hAnsi="Arial" w:cs="Arial"/>
                <w:bCs/>
                <w:noProof/>
                <w:rPrChange w:id="2643" w:author="Trần Công Tiến" w:date="2018-05-29T10:29:00Z">
                  <w:rPr>
                    <w:ins w:id="2644" w:author="Microsoft Office User" w:date="2018-04-10T12:15:00Z"/>
                    <w:rFonts w:ascii="Arial" w:hAnsi="Arial" w:cs="Arial"/>
                    <w:b/>
                    <w:bCs/>
                  </w:rPr>
                </w:rPrChange>
              </w:rPr>
            </w:pPr>
            <w:ins w:id="2645" w:author="Microsoft Office User" w:date="2018-04-10T12:17:00Z">
              <w:r w:rsidRPr="0046749C">
                <w:rPr>
                  <w:rFonts w:ascii="Arial" w:hAnsi="Arial" w:cs="Arial"/>
                  <w:bCs/>
                  <w:noProof/>
                  <w:rPrChange w:id="2646" w:author="Trần Công Tiến" w:date="2018-05-29T10:29:00Z">
                    <w:rPr>
                      <w:rFonts w:ascii="Arial" w:hAnsi="Arial" w:cs="Arial"/>
                      <w:bCs/>
                    </w:rPr>
                  </w:rPrChange>
                </w:rPr>
                <w:t>4x Iphone 6</w:t>
              </w:r>
            </w:ins>
          </w:p>
        </w:tc>
        <w:tc>
          <w:tcPr>
            <w:tcW w:w="5522" w:type="dxa"/>
            <w:tcPrChange w:id="2647" w:author="Microsoft Office User" w:date="2018-04-10T12:18:00Z">
              <w:tcPr>
                <w:tcW w:w="5395" w:type="dxa"/>
                <w:gridSpan w:val="2"/>
              </w:tcPr>
            </w:tcPrChange>
          </w:tcPr>
          <w:p w14:paraId="7C240B2E" w14:textId="4FDC018D" w:rsidR="00CA6D40" w:rsidRPr="0046749C" w:rsidRDefault="00CA6D40">
            <w:pPr>
              <w:rPr>
                <w:ins w:id="2648" w:author="Microsoft Office User" w:date="2018-04-10T12:15:00Z"/>
                <w:rFonts w:ascii="Arial" w:hAnsi="Arial" w:cs="Arial"/>
                <w:bCs/>
                <w:noProof/>
                <w:rPrChange w:id="2649" w:author="Trần Công Tiến" w:date="2018-05-29T10:29:00Z">
                  <w:rPr>
                    <w:ins w:id="2650" w:author="Microsoft Office User" w:date="2018-04-10T12:15:00Z"/>
                    <w:rFonts w:ascii="Arial" w:hAnsi="Arial" w:cs="Arial"/>
                    <w:b/>
                    <w:bCs/>
                  </w:rPr>
                </w:rPrChange>
              </w:rPr>
            </w:pPr>
            <w:ins w:id="2651" w:author="Microsoft Office User" w:date="2018-04-10T12:17:00Z">
              <w:r w:rsidRPr="0046749C">
                <w:rPr>
                  <w:rFonts w:ascii="Arial" w:hAnsi="Arial" w:cs="Arial"/>
                  <w:bCs/>
                  <w:noProof/>
                  <w:rPrChange w:id="2652" w:author="Trần Công Tiến" w:date="2018-05-29T10:29:00Z">
                    <w:rPr>
                      <w:rFonts w:ascii="Arial" w:hAnsi="Arial" w:cs="Arial"/>
                      <w:bCs/>
                    </w:rPr>
                  </w:rPrChange>
                </w:rPr>
                <w:t>Đáp ứng được web app</w:t>
              </w:r>
            </w:ins>
          </w:p>
        </w:tc>
      </w:tr>
      <w:tr w:rsidR="00CA6D40" w:rsidRPr="0046749C" w14:paraId="6F831CE4" w14:textId="77777777" w:rsidTr="00CA6D40">
        <w:trPr>
          <w:trHeight w:val="514"/>
          <w:ins w:id="2653" w:author="Microsoft Office User" w:date="2018-04-10T12:15:00Z"/>
          <w:trPrChange w:id="2654" w:author="Microsoft Office User" w:date="2018-04-10T12:18:00Z">
            <w:trPr>
              <w:gridAfter w:val="0"/>
            </w:trPr>
          </w:trPrChange>
        </w:trPr>
        <w:tc>
          <w:tcPr>
            <w:tcW w:w="5522" w:type="dxa"/>
            <w:tcPrChange w:id="2655" w:author="Microsoft Office User" w:date="2018-04-10T12:18:00Z">
              <w:tcPr>
                <w:tcW w:w="5395" w:type="dxa"/>
              </w:tcPr>
            </w:tcPrChange>
          </w:tcPr>
          <w:p w14:paraId="2E00E184" w14:textId="46346579" w:rsidR="00CA6D40" w:rsidRPr="0046749C" w:rsidRDefault="00CA6D40">
            <w:pPr>
              <w:rPr>
                <w:ins w:id="2656" w:author="Microsoft Office User" w:date="2018-04-10T12:15:00Z"/>
                <w:rFonts w:ascii="Arial" w:hAnsi="Arial" w:cs="Arial"/>
                <w:bCs/>
                <w:noProof/>
                <w:rPrChange w:id="2657" w:author="Trần Công Tiến" w:date="2018-05-29T10:29:00Z">
                  <w:rPr>
                    <w:ins w:id="2658" w:author="Microsoft Office User" w:date="2018-04-10T12:15:00Z"/>
                    <w:rFonts w:ascii="Arial" w:hAnsi="Arial" w:cs="Arial"/>
                    <w:b/>
                    <w:bCs/>
                  </w:rPr>
                </w:rPrChange>
              </w:rPr>
            </w:pPr>
            <w:ins w:id="2659" w:author="Microsoft Office User" w:date="2018-04-10T12:17:00Z">
              <w:r w:rsidRPr="0046749C">
                <w:rPr>
                  <w:rFonts w:ascii="Arial" w:hAnsi="Arial" w:cs="Arial"/>
                  <w:bCs/>
                  <w:noProof/>
                  <w:rPrChange w:id="2660" w:author="Trần Công Tiến" w:date="2018-05-29T10:29:00Z">
                    <w:rPr>
                      <w:rFonts w:ascii="Arial" w:hAnsi="Arial" w:cs="Arial"/>
                      <w:bCs/>
                    </w:rPr>
                  </w:rPrChange>
                </w:rPr>
                <w:t>2x Redmi note 4x</w:t>
              </w:r>
            </w:ins>
          </w:p>
        </w:tc>
        <w:tc>
          <w:tcPr>
            <w:tcW w:w="5522" w:type="dxa"/>
            <w:tcPrChange w:id="2661" w:author="Microsoft Office User" w:date="2018-04-10T12:18:00Z">
              <w:tcPr>
                <w:tcW w:w="5395" w:type="dxa"/>
                <w:gridSpan w:val="2"/>
              </w:tcPr>
            </w:tcPrChange>
          </w:tcPr>
          <w:p w14:paraId="72D85007" w14:textId="391D8BDE" w:rsidR="00CA6D40" w:rsidRPr="0046749C" w:rsidRDefault="00CA6D40">
            <w:pPr>
              <w:rPr>
                <w:ins w:id="2662" w:author="Microsoft Office User" w:date="2018-04-10T12:15:00Z"/>
                <w:rFonts w:ascii="Arial" w:hAnsi="Arial" w:cs="Arial"/>
                <w:bCs/>
                <w:noProof/>
                <w:rPrChange w:id="2663" w:author="Trần Công Tiến" w:date="2018-05-29T10:29:00Z">
                  <w:rPr>
                    <w:ins w:id="2664" w:author="Microsoft Office User" w:date="2018-04-10T12:15:00Z"/>
                    <w:rFonts w:ascii="Arial" w:hAnsi="Arial" w:cs="Arial"/>
                    <w:b/>
                    <w:bCs/>
                  </w:rPr>
                </w:rPrChange>
              </w:rPr>
            </w:pPr>
            <w:ins w:id="2665" w:author="Microsoft Office User" w:date="2018-04-10T12:17:00Z">
              <w:r w:rsidRPr="0046749C">
                <w:rPr>
                  <w:rFonts w:ascii="Arial" w:hAnsi="Arial" w:cs="Arial"/>
                  <w:bCs/>
                  <w:noProof/>
                  <w:rPrChange w:id="2666" w:author="Trần Công Tiến" w:date="2018-05-29T10:29:00Z">
                    <w:rPr>
                      <w:rFonts w:ascii="Arial" w:hAnsi="Arial" w:cs="Arial"/>
                      <w:bCs/>
                    </w:rPr>
                  </w:rPrChange>
                </w:rPr>
                <w:t>Đáp ứng được web app</w:t>
              </w:r>
            </w:ins>
          </w:p>
        </w:tc>
      </w:tr>
      <w:tr w:rsidR="00CA6D40" w:rsidRPr="0046749C" w14:paraId="553E58ED" w14:textId="77777777" w:rsidTr="00CA6D40">
        <w:trPr>
          <w:trHeight w:val="1028"/>
          <w:ins w:id="2667" w:author="Microsoft Office User" w:date="2018-04-10T12:16:00Z"/>
          <w:trPrChange w:id="2668" w:author="Microsoft Office User" w:date="2018-04-10T12:18:00Z">
            <w:trPr>
              <w:gridAfter w:val="0"/>
            </w:trPr>
          </w:trPrChange>
        </w:trPr>
        <w:tc>
          <w:tcPr>
            <w:tcW w:w="5522" w:type="dxa"/>
            <w:tcPrChange w:id="2669" w:author="Microsoft Office User" w:date="2018-04-10T12:18:00Z">
              <w:tcPr>
                <w:tcW w:w="5395" w:type="dxa"/>
              </w:tcPr>
            </w:tcPrChange>
          </w:tcPr>
          <w:p w14:paraId="6D0C4603" w14:textId="03635852" w:rsidR="00CA6D40" w:rsidRPr="0046749C" w:rsidRDefault="00CA6D40">
            <w:pPr>
              <w:rPr>
                <w:ins w:id="2670" w:author="Microsoft Office User" w:date="2018-04-10T12:16:00Z"/>
                <w:rFonts w:ascii="Times New Roman" w:hAnsi="Times New Roman" w:cs="Times New Roman"/>
                <w:noProof/>
                <w:rPrChange w:id="2671" w:author="Trần Công Tiến" w:date="2018-05-29T10:29:00Z">
                  <w:rPr>
                    <w:ins w:id="2672" w:author="Microsoft Office User" w:date="2018-04-10T12:16:00Z"/>
                    <w:rFonts w:ascii="Arial" w:hAnsi="Arial" w:cs="Arial"/>
                    <w:b/>
                    <w:bCs/>
                  </w:rPr>
                </w:rPrChange>
              </w:rPr>
            </w:pPr>
            <w:ins w:id="2673" w:author="Microsoft Office User" w:date="2018-04-10T12:17:00Z">
              <w:r w:rsidRPr="0046749C">
                <w:rPr>
                  <w:rFonts w:ascii="Arial" w:hAnsi="Arial" w:cs="Arial"/>
                  <w:bCs/>
                  <w:noProof/>
                  <w:rPrChange w:id="2674" w:author="Trần Công Tiến" w:date="2018-05-29T10:29:00Z">
                    <w:rPr>
                      <w:rFonts w:ascii="Arial" w:hAnsi="Arial" w:cs="Arial"/>
                      <w:bCs/>
                    </w:rPr>
                  </w:rPrChange>
                </w:rPr>
                <w:t xml:space="preserve">1x </w:t>
              </w:r>
              <w:r w:rsidRPr="0046749C">
                <w:rPr>
                  <w:rFonts w:ascii="Arial" w:hAnsi="Arial" w:cs="Arial"/>
                  <w:noProof/>
                  <w:color w:val="000000"/>
                  <w:sz w:val="24"/>
                  <w:szCs w:val="24"/>
                  <w:rPrChange w:id="2675" w:author="Trần Công Tiến" w:date="2018-05-29T10:29:00Z">
                    <w:rPr>
                      <w:rFonts w:ascii="Arial" w:hAnsi="Arial" w:cs="Arial"/>
                      <w:color w:val="000000"/>
                      <w:sz w:val="22"/>
                      <w:szCs w:val="22"/>
                    </w:rPr>
                  </w:rPrChange>
                </w:rPr>
                <w:t>Raspberry</w:t>
              </w:r>
              <w:r w:rsidRPr="0046749C">
                <w:rPr>
                  <w:rFonts w:ascii="Arial" w:hAnsi="Arial" w:cs="Arial"/>
                  <w:noProof/>
                  <w:rPrChange w:id="2676" w:author="Trần Công Tiến" w:date="2018-05-29T10:29:00Z">
                    <w:rPr/>
                  </w:rPrChange>
                </w:rPr>
                <w:t xml:space="preserve"> 3 B+</w:t>
              </w:r>
            </w:ins>
          </w:p>
        </w:tc>
        <w:tc>
          <w:tcPr>
            <w:tcW w:w="5522" w:type="dxa"/>
            <w:tcPrChange w:id="2677" w:author="Microsoft Office User" w:date="2018-04-10T12:18:00Z">
              <w:tcPr>
                <w:tcW w:w="5395" w:type="dxa"/>
                <w:gridSpan w:val="2"/>
              </w:tcPr>
            </w:tcPrChange>
          </w:tcPr>
          <w:p w14:paraId="0AE6D9CE" w14:textId="518E84ED" w:rsidR="00CA6D40" w:rsidRPr="0046749C" w:rsidRDefault="00CA6D40">
            <w:pPr>
              <w:rPr>
                <w:ins w:id="2678" w:author="Microsoft Office User" w:date="2018-04-10T12:16:00Z"/>
                <w:rFonts w:ascii="Arial" w:hAnsi="Arial" w:cs="Arial"/>
                <w:bCs/>
                <w:noProof/>
                <w:rPrChange w:id="2679" w:author="Trần Công Tiến" w:date="2018-05-29T10:29:00Z">
                  <w:rPr>
                    <w:ins w:id="2680" w:author="Microsoft Office User" w:date="2018-04-10T12:16:00Z"/>
                    <w:rFonts w:ascii="Arial" w:hAnsi="Arial" w:cs="Arial"/>
                    <w:b/>
                    <w:bCs/>
                  </w:rPr>
                </w:rPrChange>
              </w:rPr>
            </w:pPr>
            <w:ins w:id="2681" w:author="Microsoft Office User" w:date="2018-04-10T12:18:00Z">
              <w:r w:rsidRPr="0046749C">
                <w:rPr>
                  <w:rFonts w:ascii="Arial" w:hAnsi="Arial" w:cs="Arial"/>
                  <w:bCs/>
                  <w:noProof/>
                  <w:rPrChange w:id="2682" w:author="Trần Công Tiến" w:date="2018-05-29T10:29:00Z">
                    <w:rPr>
                      <w:rFonts w:ascii="Arial" w:hAnsi="Arial" w:cs="Arial"/>
                      <w:bCs/>
                    </w:rPr>
                  </w:rPrChange>
                </w:rPr>
                <w:t>Có 4 core 1.4 và 1gb ram, có thể chạy ubuntu server để làm 1 server local</w:t>
              </w:r>
            </w:ins>
          </w:p>
        </w:tc>
      </w:tr>
      <w:tr w:rsidR="00CA6D40" w:rsidRPr="0046749C" w14:paraId="0B109BE7" w14:textId="77777777" w:rsidTr="00CA6D40">
        <w:trPr>
          <w:trHeight w:val="1028"/>
          <w:ins w:id="2683" w:author="Microsoft Office User" w:date="2018-04-10T12:19:00Z"/>
        </w:trPr>
        <w:tc>
          <w:tcPr>
            <w:tcW w:w="5522" w:type="dxa"/>
          </w:tcPr>
          <w:p w14:paraId="01D84FB8" w14:textId="415C98BF" w:rsidR="00CA6D40" w:rsidRPr="0046749C" w:rsidRDefault="00CA6D40">
            <w:pPr>
              <w:rPr>
                <w:ins w:id="2684" w:author="Microsoft Office User" w:date="2018-04-10T12:19:00Z"/>
                <w:rFonts w:ascii="Arial" w:hAnsi="Arial" w:cs="Arial"/>
                <w:bCs/>
                <w:noProof/>
                <w:rPrChange w:id="2685" w:author="Trần Công Tiến" w:date="2018-05-29T10:29:00Z">
                  <w:rPr>
                    <w:ins w:id="2686" w:author="Microsoft Office User" w:date="2018-04-10T12:19:00Z"/>
                    <w:rFonts w:ascii="Arial" w:hAnsi="Arial" w:cs="Arial"/>
                    <w:bCs/>
                  </w:rPr>
                </w:rPrChange>
              </w:rPr>
            </w:pPr>
            <w:ins w:id="2687" w:author="Microsoft Office User" w:date="2018-04-10T12:19:00Z">
              <w:r w:rsidRPr="0046749C">
                <w:rPr>
                  <w:rFonts w:ascii="Arial" w:hAnsi="Arial" w:cs="Arial"/>
                  <w:bCs/>
                  <w:noProof/>
                  <w:rPrChange w:id="2688" w:author="Trần Công Tiến" w:date="2018-05-29T10:29:00Z">
                    <w:rPr>
                      <w:rFonts w:ascii="Arial" w:hAnsi="Arial" w:cs="Arial"/>
                      <w:bCs/>
                    </w:rPr>
                  </w:rPrChange>
                </w:rPr>
                <w:t>3x Modem wifi và 4 repeater</w:t>
              </w:r>
            </w:ins>
          </w:p>
        </w:tc>
        <w:tc>
          <w:tcPr>
            <w:tcW w:w="5522" w:type="dxa"/>
          </w:tcPr>
          <w:p w14:paraId="6277053B" w14:textId="185CBA4B" w:rsidR="00CA6D40" w:rsidRPr="0046749C" w:rsidRDefault="00CA6D40">
            <w:pPr>
              <w:rPr>
                <w:ins w:id="2689" w:author="Microsoft Office User" w:date="2018-04-10T12:19:00Z"/>
                <w:rFonts w:ascii="Arial" w:hAnsi="Arial" w:cs="Arial"/>
                <w:bCs/>
                <w:noProof/>
                <w:rPrChange w:id="2690" w:author="Trần Công Tiến" w:date="2018-05-29T10:29:00Z">
                  <w:rPr>
                    <w:ins w:id="2691" w:author="Microsoft Office User" w:date="2018-04-10T12:19:00Z"/>
                    <w:rFonts w:ascii="Arial" w:hAnsi="Arial" w:cs="Arial"/>
                    <w:bCs/>
                  </w:rPr>
                </w:rPrChange>
              </w:rPr>
            </w:pPr>
            <w:ins w:id="2692" w:author="Microsoft Office User" w:date="2018-04-10T12:19:00Z">
              <w:r w:rsidRPr="0046749C">
                <w:rPr>
                  <w:rFonts w:ascii="Arial" w:hAnsi="Arial" w:cs="Arial"/>
                  <w:bCs/>
                  <w:noProof/>
                  <w:rPrChange w:id="2693" w:author="Trần Công Tiến" w:date="2018-05-29T10:29:00Z">
                    <w:rPr>
                      <w:rFonts w:ascii="Arial" w:hAnsi="Arial" w:cs="Arial"/>
                      <w:bCs/>
                    </w:rPr>
                  </w:rPrChange>
                </w:rPr>
                <w:t>Cho độ phủ sóng tốt, cung cấp môi trường hoàn thiện cho web apps</w:t>
              </w:r>
            </w:ins>
          </w:p>
        </w:tc>
      </w:tr>
      <w:tr w:rsidR="00CA6D40" w:rsidRPr="0046749C" w14:paraId="65143F61" w14:textId="77777777" w:rsidTr="00A87B80">
        <w:trPr>
          <w:trHeight w:val="1028"/>
          <w:ins w:id="2694" w:author="Microsoft Office User" w:date="2018-04-10T12:19:00Z"/>
        </w:trPr>
        <w:tc>
          <w:tcPr>
            <w:tcW w:w="11044" w:type="dxa"/>
            <w:gridSpan w:val="2"/>
          </w:tcPr>
          <w:p w14:paraId="259520B3" w14:textId="0E971B5F" w:rsidR="00CA6D40" w:rsidRPr="0046749C" w:rsidRDefault="00CA6D40">
            <w:pPr>
              <w:rPr>
                <w:ins w:id="2695" w:author="Microsoft Office User" w:date="2018-04-10T12:19:00Z"/>
                <w:rFonts w:ascii="Arial" w:hAnsi="Arial" w:cs="Arial"/>
                <w:bCs/>
                <w:noProof/>
                <w:rPrChange w:id="2696" w:author="Trần Công Tiến" w:date="2018-05-29T10:29:00Z">
                  <w:rPr>
                    <w:ins w:id="2697" w:author="Microsoft Office User" w:date="2018-04-10T12:19:00Z"/>
                    <w:rFonts w:ascii="Arial" w:hAnsi="Arial" w:cs="Arial"/>
                    <w:bCs/>
                  </w:rPr>
                </w:rPrChange>
              </w:rPr>
            </w:pPr>
            <w:ins w:id="2698" w:author="Microsoft Office User" w:date="2018-04-10T12:20:00Z">
              <w:r w:rsidRPr="0046749C">
                <w:rPr>
                  <w:rFonts w:ascii="Arial" w:hAnsi="Arial" w:cs="Arial"/>
                  <w:bCs/>
                  <w:noProof/>
                  <w:rPrChange w:id="2699" w:author="Trần Công Tiến" w:date="2018-05-29T10:29:00Z">
                    <w:rPr>
                      <w:rFonts w:ascii="Arial" w:hAnsi="Arial" w:cs="Arial"/>
                      <w:bCs/>
                    </w:rPr>
                  </w:rPrChange>
                </w:rPr>
                <w:t>Mọi nhân viên và quản lý viên đều biết sơ qua tin học văn phòng -&gt; có thể làm quan với ứng dụng web apps 1 cách thuận tiện</w:t>
              </w:r>
            </w:ins>
          </w:p>
        </w:tc>
      </w:tr>
    </w:tbl>
    <w:p w14:paraId="5AFD6C5E" w14:textId="46D993A9" w:rsidR="00CA6D40" w:rsidRPr="0046749C" w:rsidRDefault="00CA6D40">
      <w:pPr>
        <w:rPr>
          <w:ins w:id="2700" w:author="Microsoft Office User" w:date="2018-04-10T12:16:00Z"/>
          <w:rFonts w:ascii="Arial" w:hAnsi="Arial" w:cs="Arial"/>
          <w:b/>
          <w:bCs/>
          <w:noProof/>
          <w:rPrChange w:id="2701" w:author="Trần Công Tiến" w:date="2018-05-29T10:29:00Z">
            <w:rPr>
              <w:ins w:id="2702" w:author="Microsoft Office User" w:date="2018-04-10T12:16:00Z"/>
              <w:rFonts w:ascii="Arial" w:hAnsi="Arial" w:cs="Arial"/>
              <w:b/>
              <w:bCs/>
            </w:rPr>
          </w:rPrChange>
        </w:rPr>
      </w:pPr>
    </w:p>
    <w:p w14:paraId="240298CE" w14:textId="77777777" w:rsidR="00CA6D40" w:rsidRPr="0046749C" w:rsidRDefault="00CA6D40">
      <w:pPr>
        <w:spacing w:after="160" w:line="259" w:lineRule="auto"/>
        <w:rPr>
          <w:ins w:id="2703" w:author="Microsoft Office User" w:date="2018-04-10T12:16:00Z"/>
          <w:rFonts w:ascii="Arial" w:hAnsi="Arial" w:cs="Arial"/>
          <w:b/>
          <w:bCs/>
          <w:noProof/>
          <w:rPrChange w:id="2704" w:author="Trần Công Tiến" w:date="2018-05-29T10:29:00Z">
            <w:rPr>
              <w:ins w:id="2705" w:author="Microsoft Office User" w:date="2018-04-10T12:16:00Z"/>
              <w:rFonts w:ascii="Arial" w:hAnsi="Arial" w:cs="Arial"/>
              <w:b/>
              <w:bCs/>
            </w:rPr>
          </w:rPrChange>
        </w:rPr>
      </w:pPr>
      <w:ins w:id="2706" w:author="Microsoft Office User" w:date="2018-04-10T12:16:00Z">
        <w:r w:rsidRPr="0046749C">
          <w:rPr>
            <w:rFonts w:ascii="Arial" w:hAnsi="Arial" w:cs="Arial"/>
            <w:b/>
            <w:bCs/>
            <w:noProof/>
            <w:rPrChange w:id="2707" w:author="Trần Công Tiến" w:date="2018-05-29T10:29:00Z">
              <w:rPr>
                <w:rFonts w:ascii="Arial" w:hAnsi="Arial" w:cs="Arial"/>
                <w:b/>
                <w:bCs/>
              </w:rPr>
            </w:rPrChange>
          </w:rPr>
          <w:br w:type="page"/>
        </w:r>
      </w:ins>
    </w:p>
    <w:p w14:paraId="68C41EAC" w14:textId="77777777" w:rsidR="00491339" w:rsidRPr="0046749C" w:rsidRDefault="00491339">
      <w:pPr>
        <w:rPr>
          <w:ins w:id="2708" w:author="Microsoft Office User" w:date="2018-03-27T23:36:00Z"/>
          <w:rFonts w:ascii="Arial" w:hAnsi="Arial" w:cs="Arial"/>
          <w:b/>
          <w:bCs/>
          <w:noProof/>
          <w:rPrChange w:id="2709" w:author="Trần Công Tiến" w:date="2018-05-29T10:29:00Z">
            <w:rPr>
              <w:ins w:id="2710" w:author="Microsoft Office User" w:date="2018-03-27T23:36:00Z"/>
              <w:b/>
              <w:bCs/>
            </w:rPr>
          </w:rPrChange>
        </w:rPr>
      </w:pPr>
    </w:p>
    <w:p w14:paraId="07CB93BF" w14:textId="663D5BF3" w:rsidR="007E56BA" w:rsidRPr="0046749C" w:rsidRDefault="007E56BA">
      <w:pPr>
        <w:pStyle w:val="Heading1"/>
        <w:rPr>
          <w:rFonts w:asciiTheme="majorHAnsi" w:eastAsiaTheme="majorEastAsia" w:hAnsiTheme="majorHAnsi" w:cstheme="majorBidi"/>
          <w:noProof/>
          <w:color w:val="2E74B5" w:themeColor="accent1" w:themeShade="BF"/>
          <w:rPrChange w:id="2711" w:author="Trần Công Tiến" w:date="2018-05-29T10:29:00Z">
            <w:rPr>
              <w:rFonts w:asciiTheme="majorHAnsi" w:eastAsiaTheme="majorEastAsia" w:hAnsiTheme="majorHAnsi" w:cstheme="majorBidi"/>
              <w:color w:val="2E74B5" w:themeColor="accent1" w:themeShade="BF"/>
              <w:sz w:val="32"/>
              <w:szCs w:val="32"/>
            </w:rPr>
          </w:rPrChange>
        </w:rPr>
        <w:pPrChange w:id="2712" w:author="Microsoft Office User" w:date="2018-04-17T10:39:00Z">
          <w:pPr/>
        </w:pPrChange>
      </w:pPr>
      <w:bookmarkStart w:id="2713" w:name="_Toc515369173"/>
      <w:r w:rsidRPr="0046749C">
        <w:rPr>
          <w:rFonts w:asciiTheme="majorHAnsi" w:eastAsiaTheme="majorEastAsia" w:hAnsiTheme="majorHAnsi" w:cstheme="majorBidi"/>
          <w:noProof/>
          <w:color w:val="2E74B5" w:themeColor="accent1" w:themeShade="BF"/>
          <w:rPrChange w:id="2714" w:author="Trần Công Tiến" w:date="2018-05-29T10:29:00Z">
            <w:rPr>
              <w:rFonts w:ascii="Times New Roman" w:eastAsia="Times New Roman" w:hAnsi="Times New Roman" w:cs="Times New Roman"/>
              <w:b/>
              <w:bCs/>
              <w:sz w:val="24"/>
              <w:szCs w:val="24"/>
            </w:rPr>
          </w:rPrChange>
        </w:rPr>
        <w:t>Chương 2: Phân tích</w:t>
      </w:r>
      <w:bookmarkEnd w:id="2713"/>
    </w:p>
    <w:p w14:paraId="27EFAB2E" w14:textId="405BE47D" w:rsidR="007E56BA" w:rsidRPr="0046749C" w:rsidRDefault="0012196D">
      <w:pPr>
        <w:pStyle w:val="Heading2"/>
        <w:rPr>
          <w:ins w:id="2715" w:author="Hoan Ng" w:date="2017-04-05T14:44:00Z"/>
          <w:noProof/>
          <w:color w:val="2E74B5" w:themeColor="accent1" w:themeShade="BF"/>
          <w:sz w:val="26"/>
          <w:szCs w:val="26"/>
          <w:rPrChange w:id="2716" w:author="Trần Công Tiến" w:date="2018-05-29T10:29:00Z">
            <w:rPr>
              <w:ins w:id="2717" w:author="Hoan Ng" w:date="2017-04-05T14:44:00Z"/>
            </w:rPr>
          </w:rPrChange>
        </w:rPr>
        <w:pPrChange w:id="2718" w:author="Microsoft Office User" w:date="2018-04-17T10:39:00Z">
          <w:pPr>
            <w:pStyle w:val="ListParagraph"/>
            <w:numPr>
              <w:numId w:val="3"/>
            </w:numPr>
            <w:ind w:hanging="360"/>
          </w:pPr>
        </w:pPrChange>
      </w:pPr>
      <w:bookmarkStart w:id="2719" w:name="_Toc515369174"/>
      <w:ins w:id="2720" w:author="Microsoft Office User" w:date="2018-04-17T10:39:00Z">
        <w:r w:rsidRPr="0046749C">
          <w:rPr>
            <w:rFonts w:eastAsiaTheme="majorEastAsia"/>
            <w:noProof/>
            <w:color w:val="2E74B5" w:themeColor="accent1" w:themeShade="BF"/>
            <w:sz w:val="26"/>
            <w:szCs w:val="26"/>
            <w:rPrChange w:id="2721" w:author="Trần Công Tiến" w:date="2018-05-29T10:29:00Z">
              <w:rPr>
                <w:rFonts w:eastAsiaTheme="minorHAnsi"/>
                <w:szCs w:val="22"/>
              </w:rPr>
            </w:rPrChange>
          </w:rPr>
          <w:t xml:space="preserve">1. </w:t>
        </w:r>
      </w:ins>
      <w:r w:rsidR="007E56BA" w:rsidRPr="0046749C">
        <w:rPr>
          <w:rFonts w:eastAsiaTheme="majorEastAsia"/>
          <w:noProof/>
          <w:color w:val="2E74B5" w:themeColor="accent1" w:themeShade="BF"/>
          <w:sz w:val="26"/>
          <w:szCs w:val="26"/>
          <w:rPrChange w:id="2722" w:author="Trần Công Tiến" w:date="2018-05-29T10:29:00Z">
            <w:rPr>
              <w:rFonts w:eastAsiaTheme="minorHAnsi"/>
              <w:szCs w:val="22"/>
            </w:rPr>
          </w:rPrChange>
        </w:rPr>
        <w:t>L</w:t>
      </w:r>
      <w:r w:rsidR="007E56BA" w:rsidRPr="0046749C">
        <w:rPr>
          <w:rFonts w:eastAsiaTheme="majorEastAsia" w:hint="eastAsia"/>
          <w:noProof/>
          <w:color w:val="2E74B5" w:themeColor="accent1" w:themeShade="BF"/>
          <w:sz w:val="26"/>
          <w:szCs w:val="26"/>
          <w:rPrChange w:id="2723" w:author="Trần Công Tiến" w:date="2018-05-29T10:29:00Z">
            <w:rPr>
              <w:rFonts w:eastAsiaTheme="minorHAnsi" w:hint="eastAsia"/>
              <w:szCs w:val="22"/>
            </w:rPr>
          </w:rPrChange>
        </w:rPr>
        <w:t>ư</w:t>
      </w:r>
      <w:r w:rsidR="007E56BA" w:rsidRPr="0046749C">
        <w:rPr>
          <w:rFonts w:eastAsiaTheme="majorEastAsia"/>
          <w:noProof/>
          <w:color w:val="2E74B5" w:themeColor="accent1" w:themeShade="BF"/>
          <w:sz w:val="26"/>
          <w:szCs w:val="26"/>
          <w:rPrChange w:id="2724" w:author="Trần Công Tiến" w:date="2018-05-29T10:29:00Z">
            <w:rPr>
              <w:rFonts w:eastAsiaTheme="minorHAnsi"/>
              <w:szCs w:val="22"/>
            </w:rPr>
          </w:rPrChange>
        </w:rPr>
        <w:t>ợc đồ phân chức năng</w:t>
      </w:r>
      <w:r w:rsidR="00BC30BA" w:rsidRPr="0046749C">
        <w:rPr>
          <w:rFonts w:eastAsiaTheme="majorEastAsia"/>
          <w:noProof/>
          <w:color w:val="2E74B5" w:themeColor="accent1" w:themeShade="BF"/>
          <w:sz w:val="26"/>
          <w:szCs w:val="26"/>
          <w:rPrChange w:id="2725" w:author="Trần Công Tiến" w:date="2018-05-29T10:29:00Z">
            <w:rPr>
              <w:rFonts w:eastAsiaTheme="minorHAnsi"/>
              <w:szCs w:val="22"/>
            </w:rPr>
          </w:rPrChange>
        </w:rPr>
        <w:t xml:space="preserve"> (FDD)</w:t>
      </w:r>
      <w:bookmarkEnd w:id="2719"/>
    </w:p>
    <w:p w14:paraId="47DA536B" w14:textId="1F94D421" w:rsidR="0012196D" w:rsidRPr="0046749C" w:rsidRDefault="0012196D">
      <w:pPr>
        <w:pStyle w:val="Heading3"/>
        <w:rPr>
          <w:ins w:id="2726" w:author="Microsoft Office User" w:date="2018-04-17T10:39:00Z"/>
          <w:noProof/>
          <w:color w:val="1F4D78" w:themeColor="accent1" w:themeShade="7F"/>
          <w:rPrChange w:id="2727" w:author="Trần Công Tiến" w:date="2018-05-29T10:29:00Z">
            <w:rPr>
              <w:ins w:id="2728" w:author="Microsoft Office User" w:date="2018-04-17T10:39:00Z"/>
            </w:rPr>
          </w:rPrChange>
        </w:rPr>
        <w:pPrChange w:id="2729" w:author="Microsoft Office User" w:date="2018-04-17T10:39:00Z">
          <w:pPr>
            <w:pStyle w:val="ListParagraph"/>
            <w:numPr>
              <w:numId w:val="3"/>
            </w:numPr>
            <w:ind w:hanging="360"/>
          </w:pPr>
        </w:pPrChange>
      </w:pPr>
      <w:bookmarkStart w:id="2730" w:name="_Toc515369175"/>
      <w:ins w:id="2731" w:author="Microsoft Office User" w:date="2018-04-17T10:39:00Z">
        <w:r w:rsidRPr="0046749C">
          <w:rPr>
            <w:rFonts w:eastAsiaTheme="majorEastAsia"/>
            <w:noProof/>
            <w:color w:val="1F4D78" w:themeColor="accent1" w:themeShade="7F"/>
            <w:rPrChange w:id="2732" w:author="Trần Công Tiến" w:date="2018-05-29T10:29:00Z">
              <w:rPr>
                <w:rFonts w:eastAsiaTheme="minorHAnsi"/>
                <w:szCs w:val="22"/>
              </w:rPr>
            </w:rPrChange>
          </w:rPr>
          <w:t xml:space="preserve">1.1 </w:t>
        </w:r>
      </w:ins>
      <w:ins w:id="2733" w:author="Hoan Ng" w:date="2017-04-05T14:44:00Z">
        <w:r w:rsidR="0095052C" w:rsidRPr="0046749C">
          <w:rPr>
            <w:rFonts w:eastAsiaTheme="majorEastAsia"/>
            <w:noProof/>
            <w:color w:val="1F4D78" w:themeColor="accent1" w:themeShade="7F"/>
            <w:rPrChange w:id="2734" w:author="Trần Công Tiến" w:date="2018-05-29T10:29:00Z">
              <w:rPr>
                <w:rFonts w:eastAsiaTheme="minorHAnsi"/>
                <w:szCs w:val="22"/>
              </w:rPr>
            </w:rPrChange>
          </w:rPr>
          <w:t>L</w:t>
        </w:r>
        <w:r w:rsidR="0095052C" w:rsidRPr="0046749C">
          <w:rPr>
            <w:rFonts w:eastAsiaTheme="majorEastAsia" w:hint="eastAsia"/>
            <w:noProof/>
            <w:color w:val="1F4D78" w:themeColor="accent1" w:themeShade="7F"/>
            <w:rPrChange w:id="2735" w:author="Trần Công Tiến" w:date="2018-05-29T10:29:00Z">
              <w:rPr>
                <w:rFonts w:eastAsiaTheme="minorHAnsi" w:hint="eastAsia"/>
                <w:szCs w:val="22"/>
              </w:rPr>
            </w:rPrChange>
          </w:rPr>
          <w:t>ư</w:t>
        </w:r>
        <w:r w:rsidR="0095052C" w:rsidRPr="0046749C">
          <w:rPr>
            <w:rFonts w:eastAsiaTheme="majorEastAsia"/>
            <w:noProof/>
            <w:color w:val="1F4D78" w:themeColor="accent1" w:themeShade="7F"/>
            <w:rPrChange w:id="2736" w:author="Trần Công Tiến" w:date="2018-05-29T10:29:00Z">
              <w:rPr>
                <w:rFonts w:eastAsiaTheme="minorHAnsi"/>
                <w:szCs w:val="22"/>
              </w:rPr>
            </w:rPrChange>
          </w:rPr>
          <w:t>ợc đồ FDD</w:t>
        </w:r>
      </w:ins>
      <w:bookmarkEnd w:id="2730"/>
    </w:p>
    <w:p w14:paraId="224C3828" w14:textId="1DBF0D89" w:rsidR="0012196D" w:rsidRPr="0046749C" w:rsidRDefault="0012196D">
      <w:pPr>
        <w:pStyle w:val="ListParagraph"/>
        <w:numPr>
          <w:ilvl w:val="1"/>
          <w:numId w:val="3"/>
        </w:numPr>
        <w:rPr>
          <w:ins w:id="2737" w:author="Microsoft Office User" w:date="2018-04-17T10:31:00Z"/>
          <w:rFonts w:ascii="Arial" w:hAnsi="Arial" w:cs="Arial"/>
          <w:noProof/>
          <w:rPrChange w:id="2738" w:author="Trần Công Tiến" w:date="2018-05-29T10:29:00Z">
            <w:rPr>
              <w:ins w:id="2739" w:author="Microsoft Office User" w:date="2018-04-17T10:31:00Z"/>
            </w:rPr>
          </w:rPrChange>
        </w:rPr>
        <w:pPrChange w:id="2740" w:author="Microsoft Office User" w:date="2018-04-17T10:31:00Z">
          <w:pPr>
            <w:pStyle w:val="ListParagraph"/>
            <w:numPr>
              <w:numId w:val="3"/>
            </w:numPr>
            <w:ind w:hanging="360"/>
          </w:pPr>
        </w:pPrChange>
      </w:pPr>
      <w:ins w:id="2741" w:author="Microsoft Office User" w:date="2018-04-17T10:31:00Z">
        <w:r w:rsidRPr="005035B1">
          <w:rPr>
            <w:noProof/>
          </w:rPr>
          <w:drawing>
            <wp:inline distT="0" distB="0" distL="0" distR="0" wp14:anchorId="105D8AEF" wp14:editId="653422CC">
              <wp:extent cx="5107021" cy="350067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9155" cy="3543265"/>
                      </a:xfrm>
                      <a:prstGeom prst="rect">
                        <a:avLst/>
                      </a:prstGeom>
                    </pic:spPr>
                  </pic:pic>
                </a:graphicData>
              </a:graphic>
            </wp:inline>
          </w:drawing>
        </w:r>
      </w:ins>
      <w:ins w:id="2742" w:author="Microsoft Office User" w:date="2018-04-17T10:32:00Z">
        <w:r w:rsidRPr="0046749C">
          <w:rPr>
            <w:rFonts w:ascii="Arial" w:hAnsi="Arial" w:cs="Arial"/>
            <w:noProof/>
            <w:rPrChange w:id="2743" w:author="Trần Công Tiến" w:date="2018-05-29T10:29:00Z">
              <w:rPr>
                <w:rFonts w:ascii="Arial" w:hAnsi="Arial" w:cs="Arial"/>
              </w:rPr>
            </w:rPrChange>
          </w:rPr>
          <w:t xml:space="preserve">                       </w:t>
        </w:r>
      </w:ins>
    </w:p>
    <w:p w14:paraId="7A78D87E" w14:textId="77777777" w:rsidR="0012196D" w:rsidRPr="0046749C" w:rsidRDefault="0012196D">
      <w:pPr>
        <w:ind w:left="1080"/>
        <w:rPr>
          <w:ins w:id="2744" w:author="Hoan Ng" w:date="2017-04-05T14:44:00Z"/>
          <w:rFonts w:ascii="Arial" w:eastAsia="Times New Roman" w:hAnsi="Arial" w:cs="Arial"/>
          <w:noProof/>
          <w:sz w:val="24"/>
          <w:szCs w:val="24"/>
          <w:rPrChange w:id="2745" w:author="Trần Công Tiến" w:date="2018-05-29T10:29:00Z">
            <w:rPr>
              <w:ins w:id="2746" w:author="Hoan Ng" w:date="2017-04-05T14:44:00Z"/>
            </w:rPr>
          </w:rPrChange>
        </w:rPr>
        <w:pPrChange w:id="2747" w:author="Microsoft Office User" w:date="2018-04-17T10:31:00Z">
          <w:pPr>
            <w:pStyle w:val="ListParagraph"/>
            <w:numPr>
              <w:numId w:val="3"/>
            </w:numPr>
            <w:ind w:hanging="360"/>
          </w:pPr>
        </w:pPrChange>
      </w:pPr>
    </w:p>
    <w:p w14:paraId="250AD1B3" w14:textId="77777777" w:rsidR="00CA6D40" w:rsidRPr="0046749C" w:rsidRDefault="00CA6D40">
      <w:pPr>
        <w:spacing w:after="160" w:line="259" w:lineRule="auto"/>
        <w:jc w:val="center"/>
        <w:rPr>
          <w:ins w:id="2748" w:author="Microsoft Office User" w:date="2018-04-10T12:22:00Z"/>
          <w:rFonts w:ascii="Arial" w:hAnsi="Arial" w:cs="Arial"/>
          <w:noProof/>
          <w:rPrChange w:id="2749" w:author="Trần Công Tiến" w:date="2018-05-29T10:29:00Z">
            <w:rPr>
              <w:ins w:id="2750" w:author="Microsoft Office User" w:date="2018-04-10T12:22:00Z"/>
              <w:rFonts w:ascii="Arial" w:hAnsi="Arial" w:cs="Arial"/>
            </w:rPr>
          </w:rPrChange>
        </w:rPr>
        <w:pPrChange w:id="2751" w:author="Microsoft Office User" w:date="2018-04-10T12:22:00Z">
          <w:pPr>
            <w:spacing w:after="160" w:line="259" w:lineRule="auto"/>
          </w:pPr>
        </w:pPrChange>
      </w:pPr>
      <w:ins w:id="2752" w:author="Microsoft Office User" w:date="2018-04-10T12:22:00Z">
        <w:r w:rsidRPr="005035B1">
          <w:rPr>
            <w:rFonts w:ascii="Arial" w:eastAsiaTheme="minorHAnsi" w:hAnsi="Arial" w:cs="Arial"/>
            <w:noProof/>
            <w:sz w:val="22"/>
            <w:szCs w:val="22"/>
          </w:rPr>
          <w:drawing>
            <wp:inline distT="0" distB="0" distL="0" distR="0" wp14:anchorId="7E5D304C" wp14:editId="5812D23D">
              <wp:extent cx="3890010" cy="293332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hân rã chức năng.png"/>
                      <pic:cNvPicPr/>
                    </pic:nvPicPr>
                    <pic:blipFill rotWithShape="1">
                      <a:blip r:embed="rId13">
                        <a:extLst>
                          <a:ext uri="{28A0092B-C50C-407E-A947-70E740481C1C}">
                            <a14:useLocalDpi xmlns:a14="http://schemas.microsoft.com/office/drawing/2010/main" val="0"/>
                          </a:ext>
                        </a:extLst>
                      </a:blip>
                      <a:srcRect b="67921"/>
                      <a:stretch/>
                    </pic:blipFill>
                    <pic:spPr bwMode="auto">
                      <a:xfrm>
                        <a:off x="0" y="0"/>
                        <a:ext cx="3890010" cy="2933323"/>
                      </a:xfrm>
                      <a:prstGeom prst="rect">
                        <a:avLst/>
                      </a:prstGeom>
                      <a:ln>
                        <a:noFill/>
                      </a:ln>
                      <a:extLst>
                        <a:ext uri="{53640926-AAD7-44D8-BBD7-CCE9431645EC}">
                          <a14:shadowObscured xmlns:a14="http://schemas.microsoft.com/office/drawing/2010/main"/>
                        </a:ext>
                      </a:extLst>
                    </pic:spPr>
                  </pic:pic>
                </a:graphicData>
              </a:graphic>
            </wp:inline>
          </w:drawing>
        </w:r>
      </w:ins>
    </w:p>
    <w:p w14:paraId="5F11A1C7" w14:textId="77777777" w:rsidR="00CA6D40" w:rsidRPr="0046749C" w:rsidRDefault="00CA6D40">
      <w:pPr>
        <w:spacing w:after="160" w:line="259" w:lineRule="auto"/>
        <w:jc w:val="center"/>
        <w:rPr>
          <w:ins w:id="2753" w:author="Microsoft Office User" w:date="2018-04-10T12:22:00Z"/>
          <w:rFonts w:ascii="Arial" w:hAnsi="Arial" w:cs="Arial"/>
          <w:noProof/>
          <w:rPrChange w:id="2754" w:author="Trần Công Tiến" w:date="2018-05-29T10:29:00Z">
            <w:rPr>
              <w:ins w:id="2755" w:author="Microsoft Office User" w:date="2018-04-10T12:22:00Z"/>
              <w:rFonts w:ascii="Arial" w:hAnsi="Arial" w:cs="Arial"/>
            </w:rPr>
          </w:rPrChange>
        </w:rPr>
        <w:pPrChange w:id="2756" w:author="Microsoft Office User" w:date="2018-04-10T12:22:00Z">
          <w:pPr>
            <w:spacing w:after="160" w:line="259" w:lineRule="auto"/>
          </w:pPr>
        </w:pPrChange>
      </w:pPr>
      <w:ins w:id="2757" w:author="Microsoft Office User" w:date="2018-04-10T12:22:00Z">
        <w:r w:rsidRPr="005035B1">
          <w:rPr>
            <w:rFonts w:ascii="Arial" w:hAnsi="Arial" w:cs="Arial"/>
            <w:noProof/>
          </w:rPr>
          <w:lastRenderedPageBreak/>
          <w:drawing>
            <wp:inline distT="0" distB="0" distL="0" distR="0" wp14:anchorId="7850988D" wp14:editId="65EA0D6B">
              <wp:extent cx="3889806" cy="306880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n rã chức năng.png"/>
                      <pic:cNvPicPr/>
                    </pic:nvPicPr>
                    <pic:blipFill rotWithShape="1">
                      <a:blip r:embed="rId13">
                        <a:extLst>
                          <a:ext uri="{28A0092B-C50C-407E-A947-70E740481C1C}">
                            <a14:useLocalDpi xmlns:a14="http://schemas.microsoft.com/office/drawing/2010/main" val="0"/>
                          </a:ext>
                        </a:extLst>
                      </a:blip>
                      <a:srcRect t="33171" b="33267"/>
                      <a:stretch/>
                    </pic:blipFill>
                    <pic:spPr bwMode="auto">
                      <a:xfrm>
                        <a:off x="0" y="0"/>
                        <a:ext cx="3890010" cy="3068965"/>
                      </a:xfrm>
                      <a:prstGeom prst="rect">
                        <a:avLst/>
                      </a:prstGeom>
                      <a:ln>
                        <a:noFill/>
                      </a:ln>
                      <a:extLst>
                        <a:ext uri="{53640926-AAD7-44D8-BBD7-CCE9431645EC}">
                          <a14:shadowObscured xmlns:a14="http://schemas.microsoft.com/office/drawing/2010/main"/>
                        </a:ext>
                      </a:extLst>
                    </pic:spPr>
                  </pic:pic>
                </a:graphicData>
              </a:graphic>
            </wp:inline>
          </w:drawing>
        </w:r>
      </w:ins>
    </w:p>
    <w:p w14:paraId="40C2B99B" w14:textId="1BF302AD" w:rsidR="00CA6D40" w:rsidRPr="0046749C" w:rsidRDefault="00CA6D40">
      <w:pPr>
        <w:spacing w:after="160" w:line="259" w:lineRule="auto"/>
        <w:jc w:val="center"/>
        <w:rPr>
          <w:ins w:id="2758" w:author="Microsoft Office User" w:date="2018-04-17T10:32:00Z"/>
          <w:rFonts w:ascii="Arial" w:eastAsiaTheme="minorHAnsi" w:hAnsi="Arial" w:cs="Arial"/>
          <w:noProof/>
          <w:sz w:val="22"/>
          <w:szCs w:val="22"/>
          <w:rPrChange w:id="2759" w:author="Trần Công Tiến" w:date="2018-05-29T10:29:00Z">
            <w:rPr>
              <w:ins w:id="2760" w:author="Microsoft Office User" w:date="2018-04-17T10:32:00Z"/>
              <w:rFonts w:ascii="Arial" w:eastAsiaTheme="minorHAnsi" w:hAnsi="Arial" w:cs="Arial"/>
              <w:sz w:val="22"/>
              <w:szCs w:val="22"/>
            </w:rPr>
          </w:rPrChange>
        </w:rPr>
        <w:pPrChange w:id="2761" w:author="Microsoft Office User" w:date="2018-04-10T12:22:00Z">
          <w:pPr>
            <w:spacing w:after="160" w:line="259" w:lineRule="auto"/>
          </w:pPr>
        </w:pPrChange>
      </w:pPr>
      <w:ins w:id="2762" w:author="Microsoft Office User" w:date="2018-04-10T12:22:00Z">
        <w:r w:rsidRPr="005035B1">
          <w:rPr>
            <w:rFonts w:ascii="Arial" w:hAnsi="Arial" w:cs="Arial"/>
            <w:noProof/>
          </w:rPr>
          <w:drawing>
            <wp:inline distT="0" distB="0" distL="0" distR="0" wp14:anchorId="222DE988" wp14:editId="35ED4BDB">
              <wp:extent cx="4337544" cy="3210128"/>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ân rã chức năng.png"/>
                      <pic:cNvPicPr/>
                    </pic:nvPicPr>
                    <pic:blipFill rotWithShape="1">
                      <a:blip r:embed="rId13">
                        <a:extLst>
                          <a:ext uri="{28A0092B-C50C-407E-A947-70E740481C1C}">
                            <a14:useLocalDpi xmlns:a14="http://schemas.microsoft.com/office/drawing/2010/main" val="0"/>
                          </a:ext>
                        </a:extLst>
                      </a:blip>
                      <a:srcRect t="68516"/>
                      <a:stretch/>
                    </pic:blipFill>
                    <pic:spPr bwMode="auto">
                      <a:xfrm>
                        <a:off x="0" y="0"/>
                        <a:ext cx="4349667" cy="3219100"/>
                      </a:xfrm>
                      <a:prstGeom prst="rect">
                        <a:avLst/>
                      </a:prstGeom>
                      <a:ln>
                        <a:noFill/>
                      </a:ln>
                      <a:extLst>
                        <a:ext uri="{53640926-AAD7-44D8-BBD7-CCE9431645EC}">
                          <a14:shadowObscured xmlns:a14="http://schemas.microsoft.com/office/drawing/2010/main"/>
                        </a:ext>
                      </a:extLst>
                    </pic:spPr>
                  </pic:pic>
                </a:graphicData>
              </a:graphic>
            </wp:inline>
          </w:drawing>
        </w:r>
      </w:ins>
    </w:p>
    <w:p w14:paraId="6B83EB4B" w14:textId="2FCE6CDC" w:rsidR="0012196D" w:rsidRPr="0046749C" w:rsidRDefault="0012196D">
      <w:pPr>
        <w:spacing w:after="160" w:line="259" w:lineRule="auto"/>
        <w:jc w:val="center"/>
        <w:rPr>
          <w:ins w:id="2763" w:author="Microsoft Office User" w:date="2018-04-10T12:21:00Z"/>
          <w:rFonts w:ascii="Arial" w:eastAsiaTheme="minorHAnsi" w:hAnsi="Arial" w:cs="Arial"/>
          <w:noProof/>
          <w:sz w:val="22"/>
          <w:szCs w:val="22"/>
          <w:rPrChange w:id="2764" w:author="Trần Công Tiến" w:date="2018-05-29T10:29:00Z">
            <w:rPr>
              <w:ins w:id="2765" w:author="Microsoft Office User" w:date="2018-04-10T12:21:00Z"/>
              <w:rFonts w:ascii="Arial" w:eastAsiaTheme="minorHAnsi" w:hAnsi="Arial" w:cs="Arial"/>
              <w:sz w:val="22"/>
              <w:szCs w:val="22"/>
            </w:rPr>
          </w:rPrChange>
        </w:rPr>
        <w:pPrChange w:id="2766" w:author="Microsoft Office User" w:date="2018-04-10T12:22:00Z">
          <w:pPr>
            <w:spacing w:after="160" w:line="259" w:lineRule="auto"/>
          </w:pPr>
        </w:pPrChange>
      </w:pPr>
      <w:ins w:id="2767" w:author="Microsoft Office User" w:date="2018-04-17T10:34:00Z">
        <w:r w:rsidRPr="005035B1">
          <w:rPr>
            <w:rFonts w:ascii="Arial" w:eastAsiaTheme="minorHAnsi" w:hAnsi="Arial" w:cs="Arial"/>
            <w:noProof/>
            <w:sz w:val="22"/>
            <w:szCs w:val="22"/>
          </w:rPr>
          <w:lastRenderedPageBreak/>
          <w:drawing>
            <wp:inline distT="0" distB="0" distL="0" distR="0" wp14:anchorId="5A03481B" wp14:editId="79E05FF7">
              <wp:extent cx="4114800" cy="4192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8588" cy="4206573"/>
                      </a:xfrm>
                      <a:prstGeom prst="rect">
                        <a:avLst/>
                      </a:prstGeom>
                    </pic:spPr>
                  </pic:pic>
                </a:graphicData>
              </a:graphic>
            </wp:inline>
          </w:drawing>
        </w:r>
        <w:r w:rsidRPr="0046749C">
          <w:rPr>
            <w:rFonts w:ascii="Arial" w:eastAsiaTheme="minorHAnsi" w:hAnsi="Arial" w:cs="Arial"/>
            <w:noProof/>
            <w:sz w:val="22"/>
            <w:szCs w:val="22"/>
            <w:rPrChange w:id="2768" w:author="Trần Công Tiến" w:date="2018-05-29T10:29:00Z">
              <w:rPr>
                <w:rFonts w:ascii="Arial" w:eastAsiaTheme="minorHAnsi" w:hAnsi="Arial" w:cs="Arial"/>
                <w:sz w:val="22"/>
                <w:szCs w:val="22"/>
              </w:rPr>
            </w:rPrChange>
          </w:rPr>
          <w:t xml:space="preserve"> </w:t>
        </w:r>
      </w:ins>
    </w:p>
    <w:p w14:paraId="79383104" w14:textId="2B9AC869" w:rsidR="00CA6D40" w:rsidRPr="0046749C" w:rsidRDefault="0012196D">
      <w:pPr>
        <w:pStyle w:val="Heading3"/>
        <w:rPr>
          <w:ins w:id="2769" w:author="Microsoft Office User" w:date="2018-04-17T10:40:00Z"/>
          <w:noProof/>
          <w:color w:val="1F4D78" w:themeColor="accent1" w:themeShade="7F"/>
          <w:rPrChange w:id="2770" w:author="Trần Công Tiến" w:date="2018-05-29T10:29:00Z">
            <w:rPr>
              <w:ins w:id="2771" w:author="Microsoft Office User" w:date="2018-04-17T10:40:00Z"/>
            </w:rPr>
          </w:rPrChange>
        </w:rPr>
        <w:pPrChange w:id="2772" w:author="Microsoft Office User" w:date="2018-04-17T10:40:00Z">
          <w:pPr>
            <w:pStyle w:val="ListParagraph"/>
            <w:numPr>
              <w:numId w:val="3"/>
            </w:numPr>
            <w:ind w:hanging="360"/>
          </w:pPr>
        </w:pPrChange>
      </w:pPr>
      <w:bookmarkStart w:id="2773" w:name="_Toc515369176"/>
      <w:ins w:id="2774" w:author="Microsoft Office User" w:date="2018-04-17T10:40:00Z">
        <w:r w:rsidRPr="0046749C">
          <w:rPr>
            <w:rFonts w:eastAsiaTheme="majorEastAsia"/>
            <w:noProof/>
            <w:color w:val="1F4D78" w:themeColor="accent1" w:themeShade="7F"/>
            <w:rPrChange w:id="2775" w:author="Trần Công Tiến" w:date="2018-05-29T10:29:00Z">
              <w:rPr>
                <w:rFonts w:eastAsiaTheme="minorHAnsi"/>
                <w:szCs w:val="22"/>
              </w:rPr>
            </w:rPrChange>
          </w:rPr>
          <w:t xml:space="preserve">1.2 </w:t>
        </w:r>
      </w:ins>
      <w:ins w:id="2776" w:author="Hoan Ng" w:date="2017-04-05T14:44:00Z">
        <w:r w:rsidR="0095052C" w:rsidRPr="0046749C">
          <w:rPr>
            <w:rFonts w:eastAsiaTheme="majorEastAsia"/>
            <w:noProof/>
            <w:color w:val="1F4D78" w:themeColor="accent1" w:themeShade="7F"/>
            <w:rPrChange w:id="2777" w:author="Trần Công Tiến" w:date="2018-05-29T10:29:00Z">
              <w:rPr>
                <w:rFonts w:eastAsiaTheme="minorHAnsi"/>
                <w:szCs w:val="22"/>
              </w:rPr>
            </w:rPrChange>
          </w:rPr>
          <w:t>Bảng g</w:t>
        </w:r>
      </w:ins>
      <w:del w:id="2778" w:author="Unknown">
        <w:r w:rsidR="0095052C" w:rsidRPr="0046749C" w:rsidDel="00CA6D40">
          <w:rPr>
            <w:rFonts w:eastAsiaTheme="majorEastAsia"/>
            <w:noProof/>
            <w:color w:val="1F4D78" w:themeColor="accent1" w:themeShade="7F"/>
            <w:rPrChange w:id="2779" w:author="Trần Công Tiến" w:date="2018-05-29T10:29:00Z">
              <w:rPr>
                <w:rFonts w:eastAsiaTheme="minorHAnsi"/>
                <w:szCs w:val="22"/>
              </w:rPr>
            </w:rPrChange>
          </w:rPr>
          <w:delText>i</w:delText>
        </w:r>
      </w:del>
      <w:ins w:id="2780" w:author="Microsoft Office User" w:date="2018-04-10T12:15:00Z">
        <w:r w:rsidR="0095052C" w:rsidRPr="0046749C">
          <w:rPr>
            <w:rFonts w:eastAsiaTheme="majorEastAsia"/>
            <w:noProof/>
            <w:color w:val="1F4D78" w:themeColor="accent1" w:themeShade="7F"/>
            <w:rPrChange w:id="2781" w:author="Trần Công Tiến" w:date="2018-05-29T10:29:00Z">
              <w:rPr>
                <w:rFonts w:eastAsiaTheme="minorHAnsi"/>
                <w:szCs w:val="22"/>
              </w:rPr>
            </w:rPrChange>
          </w:rPr>
          <w:t>ả</w:t>
        </w:r>
      </w:ins>
      <w:ins w:id="2782" w:author="Hoan Ng" w:date="2017-04-05T14:44:00Z">
        <w:r w:rsidR="0095052C" w:rsidRPr="0046749C">
          <w:rPr>
            <w:rFonts w:eastAsiaTheme="majorEastAsia"/>
            <w:noProof/>
            <w:color w:val="1F4D78" w:themeColor="accent1" w:themeShade="7F"/>
            <w:rPrChange w:id="2783" w:author="Trần Công Tiến" w:date="2018-05-29T10:29:00Z">
              <w:rPr>
                <w:rFonts w:eastAsiaTheme="minorHAnsi"/>
                <w:szCs w:val="22"/>
              </w:rPr>
            </w:rPrChange>
          </w:rPr>
          <w:t>i thích/mô tả các chức năng</w:t>
        </w:r>
      </w:ins>
      <w:bookmarkEnd w:id="2773"/>
    </w:p>
    <w:p w14:paraId="6C07367D" w14:textId="77777777" w:rsidR="0012196D" w:rsidRPr="0046749C" w:rsidRDefault="0012196D">
      <w:pPr>
        <w:rPr>
          <w:rFonts w:ascii="Times New Roman" w:eastAsia="Times New Roman" w:hAnsi="Times New Roman" w:cs="Times New Roman"/>
          <w:noProof/>
          <w:sz w:val="24"/>
          <w:szCs w:val="24"/>
          <w:rPrChange w:id="2784" w:author="Trần Công Tiến" w:date="2018-05-29T10:29:00Z">
            <w:rPr>
              <w:rFonts w:ascii="Times New Roman" w:eastAsia="Times New Roman" w:hAnsi="Times New Roman" w:cs="Times New Roman"/>
              <w:sz w:val="24"/>
              <w:szCs w:val="24"/>
            </w:rPr>
          </w:rPrChange>
        </w:rPr>
        <w:pPrChange w:id="2785" w:author="Microsoft Office User" w:date="2018-04-17T10:40:00Z">
          <w:pPr>
            <w:pStyle w:val="ListParagraph"/>
            <w:numPr>
              <w:numId w:val="3"/>
            </w:numPr>
            <w:ind w:hanging="360"/>
          </w:pPr>
        </w:pPrChange>
      </w:pPr>
    </w:p>
    <w:tbl>
      <w:tblPr>
        <w:tblStyle w:val="TableGrid"/>
        <w:tblW w:w="0" w:type="auto"/>
        <w:tblLook w:val="04A0" w:firstRow="1" w:lastRow="0" w:firstColumn="1" w:lastColumn="0" w:noHBand="0" w:noVBand="1"/>
      </w:tblPr>
      <w:tblGrid>
        <w:gridCol w:w="5395"/>
        <w:gridCol w:w="5395"/>
      </w:tblGrid>
      <w:tr w:rsidR="00B73662" w:rsidRPr="0046749C" w14:paraId="06CB50D0" w14:textId="77777777" w:rsidTr="00B73662">
        <w:trPr>
          <w:ins w:id="2786" w:author="Microsoft Office User" w:date="2018-04-10T12:25:00Z"/>
        </w:trPr>
        <w:tc>
          <w:tcPr>
            <w:tcW w:w="5395" w:type="dxa"/>
          </w:tcPr>
          <w:p w14:paraId="22961AED" w14:textId="668A5C0C" w:rsidR="00B73662" w:rsidRPr="0046749C" w:rsidRDefault="00B73662">
            <w:pPr>
              <w:spacing w:after="160" w:line="259" w:lineRule="auto"/>
              <w:jc w:val="center"/>
              <w:rPr>
                <w:ins w:id="2787" w:author="Microsoft Office User" w:date="2018-04-10T12:25:00Z"/>
                <w:rFonts w:ascii="Arial" w:hAnsi="Arial" w:cs="Arial"/>
                <w:b/>
                <w:noProof/>
                <w:rPrChange w:id="2788" w:author="Trần Công Tiến" w:date="2018-05-29T10:29:00Z">
                  <w:rPr>
                    <w:ins w:id="2789" w:author="Microsoft Office User" w:date="2018-04-10T12:25:00Z"/>
                    <w:rFonts w:ascii="Arial" w:hAnsi="Arial" w:cs="Arial"/>
                  </w:rPr>
                </w:rPrChange>
              </w:rPr>
              <w:pPrChange w:id="2790" w:author="Microsoft Office User" w:date="2018-04-10T12:25:00Z">
                <w:pPr>
                  <w:spacing w:after="160" w:line="259" w:lineRule="auto"/>
                </w:pPr>
              </w:pPrChange>
            </w:pPr>
            <w:ins w:id="2791" w:author="Microsoft Office User" w:date="2018-04-10T12:25:00Z">
              <w:r w:rsidRPr="0046749C">
                <w:rPr>
                  <w:rFonts w:ascii="Arial" w:hAnsi="Arial" w:cs="Arial"/>
                  <w:b/>
                  <w:noProof/>
                  <w:rPrChange w:id="2792" w:author="Trần Công Tiến" w:date="2018-05-29T10:29:00Z">
                    <w:rPr>
                      <w:rFonts w:ascii="Arial" w:hAnsi="Arial" w:cs="Arial"/>
                    </w:rPr>
                  </w:rPrChange>
                </w:rPr>
                <w:t>Chức năng</w:t>
              </w:r>
            </w:ins>
          </w:p>
        </w:tc>
        <w:tc>
          <w:tcPr>
            <w:tcW w:w="5395" w:type="dxa"/>
          </w:tcPr>
          <w:p w14:paraId="7393C3CC" w14:textId="64FA22E8" w:rsidR="00B73662" w:rsidRPr="0046749C" w:rsidRDefault="00B73662">
            <w:pPr>
              <w:spacing w:after="160" w:line="259" w:lineRule="auto"/>
              <w:jc w:val="center"/>
              <w:rPr>
                <w:ins w:id="2793" w:author="Microsoft Office User" w:date="2018-04-10T12:25:00Z"/>
                <w:rFonts w:ascii="Arial" w:hAnsi="Arial" w:cs="Arial"/>
                <w:b/>
                <w:noProof/>
                <w:rPrChange w:id="2794" w:author="Trần Công Tiến" w:date="2018-05-29T10:29:00Z">
                  <w:rPr>
                    <w:ins w:id="2795" w:author="Microsoft Office User" w:date="2018-04-10T12:25:00Z"/>
                    <w:rFonts w:ascii="Arial" w:hAnsi="Arial" w:cs="Arial"/>
                  </w:rPr>
                </w:rPrChange>
              </w:rPr>
              <w:pPrChange w:id="2796" w:author="Microsoft Office User" w:date="2018-04-10T12:25:00Z">
                <w:pPr>
                  <w:spacing w:after="160" w:line="259" w:lineRule="auto"/>
                </w:pPr>
              </w:pPrChange>
            </w:pPr>
            <w:ins w:id="2797" w:author="Microsoft Office User" w:date="2018-04-10T12:25:00Z">
              <w:r w:rsidRPr="0046749C">
                <w:rPr>
                  <w:rFonts w:ascii="Arial" w:hAnsi="Arial" w:cs="Arial"/>
                  <w:b/>
                  <w:noProof/>
                  <w:rPrChange w:id="2798" w:author="Trần Công Tiến" w:date="2018-05-29T10:29:00Z">
                    <w:rPr>
                      <w:rFonts w:ascii="Arial" w:hAnsi="Arial" w:cs="Arial"/>
                    </w:rPr>
                  </w:rPrChange>
                </w:rPr>
                <w:t>Mô tả</w:t>
              </w:r>
            </w:ins>
          </w:p>
        </w:tc>
      </w:tr>
      <w:tr w:rsidR="00B73662" w:rsidRPr="0046749C" w14:paraId="38E257DC" w14:textId="77777777" w:rsidTr="00B73662">
        <w:trPr>
          <w:ins w:id="2799" w:author="Microsoft Office User" w:date="2018-04-10T12:25:00Z"/>
        </w:trPr>
        <w:tc>
          <w:tcPr>
            <w:tcW w:w="5395" w:type="dxa"/>
          </w:tcPr>
          <w:p w14:paraId="40E7FE06" w14:textId="5FFFBB88" w:rsidR="00B73662" w:rsidRPr="0046749C" w:rsidRDefault="00B73662">
            <w:pPr>
              <w:spacing w:after="160" w:line="259" w:lineRule="auto"/>
              <w:rPr>
                <w:ins w:id="2800" w:author="Microsoft Office User" w:date="2018-04-10T12:25:00Z"/>
                <w:rFonts w:ascii="Arial" w:hAnsi="Arial" w:cs="Arial"/>
                <w:noProof/>
                <w:rPrChange w:id="2801" w:author="Trần Công Tiến" w:date="2018-05-29T10:29:00Z">
                  <w:rPr>
                    <w:ins w:id="2802" w:author="Microsoft Office User" w:date="2018-04-10T12:25:00Z"/>
                    <w:rFonts w:ascii="Arial" w:hAnsi="Arial" w:cs="Arial"/>
                  </w:rPr>
                </w:rPrChange>
              </w:rPr>
            </w:pPr>
            <w:ins w:id="2803" w:author="Microsoft Office User" w:date="2018-04-10T12:26:00Z">
              <w:r w:rsidRPr="0046749C">
                <w:rPr>
                  <w:rFonts w:ascii="Arial" w:hAnsi="Arial" w:cs="Arial"/>
                  <w:noProof/>
                  <w:rPrChange w:id="2804" w:author="Trần Công Tiến" w:date="2018-05-29T10:29:00Z">
                    <w:rPr>
                      <w:rFonts w:ascii="Arial" w:hAnsi="Arial" w:cs="Arial"/>
                    </w:rPr>
                  </w:rPrChange>
                </w:rPr>
                <w:t>Nhận khách</w:t>
              </w:r>
            </w:ins>
          </w:p>
        </w:tc>
        <w:tc>
          <w:tcPr>
            <w:tcW w:w="5395" w:type="dxa"/>
          </w:tcPr>
          <w:p w14:paraId="1F090A71" w14:textId="60FA8A81" w:rsidR="00B73662" w:rsidRPr="0046749C" w:rsidRDefault="00B73662">
            <w:pPr>
              <w:spacing w:after="160" w:line="259" w:lineRule="auto"/>
              <w:rPr>
                <w:ins w:id="2805" w:author="Microsoft Office User" w:date="2018-04-10T12:25:00Z"/>
                <w:rFonts w:ascii="Arial" w:hAnsi="Arial" w:cs="Arial"/>
                <w:noProof/>
                <w:rPrChange w:id="2806" w:author="Trần Công Tiến" w:date="2018-05-29T10:29:00Z">
                  <w:rPr>
                    <w:ins w:id="2807" w:author="Microsoft Office User" w:date="2018-04-10T12:25:00Z"/>
                    <w:rFonts w:ascii="Arial" w:hAnsi="Arial" w:cs="Arial"/>
                  </w:rPr>
                </w:rPrChange>
              </w:rPr>
            </w:pPr>
            <w:ins w:id="2808" w:author="Microsoft Office User" w:date="2018-04-10T12:26:00Z">
              <w:r w:rsidRPr="0046749C">
                <w:rPr>
                  <w:rFonts w:ascii="Arial" w:hAnsi="Arial" w:cs="Arial"/>
                  <w:noProof/>
                  <w:rPrChange w:id="2809" w:author="Trần Công Tiến" w:date="2018-05-29T10:29:00Z">
                    <w:rPr>
                      <w:rFonts w:ascii="Arial" w:hAnsi="Arial" w:cs="Arial"/>
                    </w:rPr>
                  </w:rPrChange>
                </w:rPr>
                <w:t>Kiểm tra phòng trống, phòng đáp ứng được số lượng khách sau đó lựa chọn phòng phù hợp cho khách hàng</w:t>
              </w:r>
            </w:ins>
          </w:p>
        </w:tc>
      </w:tr>
      <w:tr w:rsidR="00B73662" w:rsidRPr="0046749C" w14:paraId="5A4FDE8D" w14:textId="77777777" w:rsidTr="00B73662">
        <w:trPr>
          <w:ins w:id="2810" w:author="Microsoft Office User" w:date="2018-04-10T12:25:00Z"/>
        </w:trPr>
        <w:tc>
          <w:tcPr>
            <w:tcW w:w="5395" w:type="dxa"/>
          </w:tcPr>
          <w:p w14:paraId="5E515F59" w14:textId="06A0616A" w:rsidR="00B73662" w:rsidRPr="0046749C" w:rsidRDefault="00B73662">
            <w:pPr>
              <w:spacing w:after="160" w:line="259" w:lineRule="auto"/>
              <w:rPr>
                <w:ins w:id="2811" w:author="Microsoft Office User" w:date="2018-04-10T12:25:00Z"/>
                <w:rFonts w:ascii="Arial" w:hAnsi="Arial" w:cs="Arial"/>
                <w:noProof/>
                <w:rPrChange w:id="2812" w:author="Trần Công Tiến" w:date="2018-05-29T10:29:00Z">
                  <w:rPr>
                    <w:ins w:id="2813" w:author="Microsoft Office User" w:date="2018-04-10T12:25:00Z"/>
                    <w:rFonts w:ascii="Arial" w:hAnsi="Arial" w:cs="Arial"/>
                  </w:rPr>
                </w:rPrChange>
              </w:rPr>
            </w:pPr>
            <w:ins w:id="2814" w:author="Microsoft Office User" w:date="2018-04-10T12:27:00Z">
              <w:r w:rsidRPr="0046749C">
                <w:rPr>
                  <w:rFonts w:ascii="Arial" w:hAnsi="Arial" w:cs="Arial"/>
                  <w:noProof/>
                  <w:rPrChange w:id="2815" w:author="Trần Công Tiến" w:date="2018-05-29T10:29:00Z">
                    <w:rPr>
                      <w:rFonts w:ascii="Arial" w:hAnsi="Arial" w:cs="Arial"/>
                    </w:rPr>
                  </w:rPrChange>
                </w:rPr>
                <w:t>Thanh toán</w:t>
              </w:r>
            </w:ins>
          </w:p>
        </w:tc>
        <w:tc>
          <w:tcPr>
            <w:tcW w:w="5395" w:type="dxa"/>
          </w:tcPr>
          <w:p w14:paraId="72C3BDA9" w14:textId="2EEB0BD2" w:rsidR="00B73662" w:rsidRPr="0046749C" w:rsidRDefault="00B73662">
            <w:pPr>
              <w:spacing w:after="160" w:line="259" w:lineRule="auto"/>
              <w:rPr>
                <w:ins w:id="2816" w:author="Microsoft Office User" w:date="2018-04-10T12:25:00Z"/>
                <w:rFonts w:ascii="Arial" w:hAnsi="Arial" w:cs="Arial"/>
                <w:noProof/>
                <w:rPrChange w:id="2817" w:author="Trần Công Tiến" w:date="2018-05-29T10:29:00Z">
                  <w:rPr>
                    <w:ins w:id="2818" w:author="Microsoft Office User" w:date="2018-04-10T12:25:00Z"/>
                    <w:rFonts w:ascii="Arial" w:hAnsi="Arial" w:cs="Arial"/>
                  </w:rPr>
                </w:rPrChange>
              </w:rPr>
            </w:pPr>
            <w:ins w:id="2819" w:author="Microsoft Office User" w:date="2018-04-10T12:27:00Z">
              <w:r w:rsidRPr="0046749C">
                <w:rPr>
                  <w:rFonts w:ascii="Arial" w:hAnsi="Arial" w:cs="Arial"/>
                  <w:noProof/>
                  <w:rPrChange w:id="2820" w:author="Trần Công Tiến" w:date="2018-05-29T10:29:00Z">
                    <w:rPr>
                      <w:rFonts w:ascii="Arial" w:hAnsi="Arial" w:cs="Arial"/>
                    </w:rPr>
                  </w:rPrChange>
                </w:rPr>
                <w:t>Kiểm tra hóa đơn của phòng hát, tính toán lại các sản phảm hàng hóa sử dụng không hết để trừ lại, tính ra số tiền để báo cho khách hàng</w:t>
              </w:r>
            </w:ins>
          </w:p>
        </w:tc>
      </w:tr>
      <w:tr w:rsidR="00B73662" w:rsidRPr="0046749C" w14:paraId="2732E510" w14:textId="77777777" w:rsidTr="00B73662">
        <w:trPr>
          <w:ins w:id="2821" w:author="Microsoft Office User" w:date="2018-04-10T12:25:00Z"/>
        </w:trPr>
        <w:tc>
          <w:tcPr>
            <w:tcW w:w="5395" w:type="dxa"/>
          </w:tcPr>
          <w:p w14:paraId="45199F43" w14:textId="0A314C56" w:rsidR="00B73662" w:rsidRPr="0046749C" w:rsidRDefault="00B73662">
            <w:pPr>
              <w:spacing w:after="160" w:line="259" w:lineRule="auto"/>
              <w:rPr>
                <w:ins w:id="2822" w:author="Microsoft Office User" w:date="2018-04-10T12:25:00Z"/>
                <w:rFonts w:ascii="Arial" w:hAnsi="Arial" w:cs="Arial"/>
                <w:noProof/>
                <w:rPrChange w:id="2823" w:author="Trần Công Tiến" w:date="2018-05-29T10:29:00Z">
                  <w:rPr>
                    <w:ins w:id="2824" w:author="Microsoft Office User" w:date="2018-04-10T12:25:00Z"/>
                    <w:rFonts w:ascii="Arial" w:hAnsi="Arial" w:cs="Arial"/>
                  </w:rPr>
                </w:rPrChange>
              </w:rPr>
            </w:pPr>
            <w:ins w:id="2825" w:author="Microsoft Office User" w:date="2018-04-10T12:27:00Z">
              <w:r w:rsidRPr="0046749C">
                <w:rPr>
                  <w:rFonts w:ascii="Arial" w:hAnsi="Arial" w:cs="Arial"/>
                  <w:noProof/>
                  <w:rPrChange w:id="2826" w:author="Trần Công Tiến" w:date="2018-05-29T10:29:00Z">
                    <w:rPr>
                      <w:rFonts w:ascii="Arial" w:hAnsi="Arial" w:cs="Arial"/>
                    </w:rPr>
                  </w:rPrChange>
                </w:rPr>
                <w:t>Thống kê hàng hóa</w:t>
              </w:r>
            </w:ins>
          </w:p>
        </w:tc>
        <w:tc>
          <w:tcPr>
            <w:tcW w:w="5395" w:type="dxa"/>
          </w:tcPr>
          <w:p w14:paraId="02FFB798" w14:textId="204A38F0" w:rsidR="00B73662" w:rsidRPr="0046749C" w:rsidRDefault="00B73662">
            <w:pPr>
              <w:spacing w:after="160" w:line="259" w:lineRule="auto"/>
              <w:rPr>
                <w:ins w:id="2827" w:author="Microsoft Office User" w:date="2018-04-10T12:25:00Z"/>
                <w:rFonts w:ascii="Arial" w:hAnsi="Arial" w:cs="Arial"/>
                <w:noProof/>
                <w:rPrChange w:id="2828" w:author="Trần Công Tiến" w:date="2018-05-29T10:29:00Z">
                  <w:rPr>
                    <w:ins w:id="2829" w:author="Microsoft Office User" w:date="2018-04-10T12:25:00Z"/>
                    <w:rFonts w:ascii="Arial" w:hAnsi="Arial" w:cs="Arial"/>
                  </w:rPr>
                </w:rPrChange>
              </w:rPr>
            </w:pPr>
            <w:ins w:id="2830" w:author="Microsoft Office User" w:date="2018-04-10T12:27:00Z">
              <w:r w:rsidRPr="0046749C">
                <w:rPr>
                  <w:rFonts w:ascii="Arial" w:hAnsi="Arial" w:cs="Arial"/>
                  <w:noProof/>
                  <w:rPrChange w:id="2831" w:author="Trần Công Tiến" w:date="2018-05-29T10:29:00Z">
                    <w:rPr>
                      <w:rFonts w:ascii="Arial" w:hAnsi="Arial" w:cs="Arial"/>
                    </w:rPr>
                  </w:rPrChange>
                </w:rPr>
                <w:t>Từ các hóa đơn đã được sử dụng và lượng hàng được nhập vào kho, tính toán ra lượng sản phẩm còn lại và dự trù cho lần nhập kho kế tiếp</w:t>
              </w:r>
            </w:ins>
          </w:p>
        </w:tc>
      </w:tr>
      <w:tr w:rsidR="0012196D" w:rsidRPr="0046749C" w14:paraId="31CD8ECC" w14:textId="77777777" w:rsidTr="00B73662">
        <w:trPr>
          <w:ins w:id="2832" w:author="Microsoft Office User" w:date="2018-04-17T10:34:00Z"/>
        </w:trPr>
        <w:tc>
          <w:tcPr>
            <w:tcW w:w="5395" w:type="dxa"/>
          </w:tcPr>
          <w:p w14:paraId="4BB64832" w14:textId="35EBFDE7" w:rsidR="0012196D" w:rsidRPr="0046749C" w:rsidRDefault="0012196D">
            <w:pPr>
              <w:spacing w:after="160" w:line="259" w:lineRule="auto"/>
              <w:rPr>
                <w:ins w:id="2833" w:author="Microsoft Office User" w:date="2018-04-17T10:34:00Z"/>
                <w:rFonts w:ascii="Arial" w:hAnsi="Arial" w:cs="Arial"/>
                <w:noProof/>
                <w:rPrChange w:id="2834" w:author="Trần Công Tiến" w:date="2018-05-29T10:29:00Z">
                  <w:rPr>
                    <w:ins w:id="2835" w:author="Microsoft Office User" w:date="2018-04-17T10:34:00Z"/>
                    <w:rFonts w:ascii="Arial" w:hAnsi="Arial" w:cs="Arial"/>
                  </w:rPr>
                </w:rPrChange>
              </w:rPr>
            </w:pPr>
            <w:ins w:id="2836" w:author="Microsoft Office User" w:date="2018-04-17T10:34:00Z">
              <w:r w:rsidRPr="0046749C">
                <w:rPr>
                  <w:rFonts w:ascii="Arial" w:hAnsi="Arial" w:cs="Arial"/>
                  <w:noProof/>
                  <w:rPrChange w:id="2837" w:author="Trần Công Tiến" w:date="2018-05-29T10:29:00Z">
                    <w:rPr>
                      <w:rFonts w:ascii="Arial" w:hAnsi="Arial" w:cs="Arial"/>
                    </w:rPr>
                  </w:rPrChange>
                </w:rPr>
                <w:t>Order</w:t>
              </w:r>
            </w:ins>
          </w:p>
        </w:tc>
        <w:tc>
          <w:tcPr>
            <w:tcW w:w="5395" w:type="dxa"/>
          </w:tcPr>
          <w:p w14:paraId="2AFC72D1" w14:textId="39785FEF" w:rsidR="0012196D" w:rsidRPr="0046749C" w:rsidRDefault="0012196D">
            <w:pPr>
              <w:spacing w:after="160" w:line="259" w:lineRule="auto"/>
              <w:rPr>
                <w:ins w:id="2838" w:author="Microsoft Office User" w:date="2018-04-17T10:34:00Z"/>
                <w:rFonts w:ascii="Arial" w:hAnsi="Arial" w:cs="Arial"/>
                <w:noProof/>
                <w:rPrChange w:id="2839" w:author="Trần Công Tiến" w:date="2018-05-29T10:29:00Z">
                  <w:rPr>
                    <w:ins w:id="2840" w:author="Microsoft Office User" w:date="2018-04-17T10:34:00Z"/>
                    <w:rFonts w:ascii="Arial" w:hAnsi="Arial" w:cs="Arial"/>
                  </w:rPr>
                </w:rPrChange>
              </w:rPr>
            </w:pPr>
            <w:ins w:id="2841" w:author="Microsoft Office User" w:date="2018-04-17T10:34:00Z">
              <w:r w:rsidRPr="0046749C">
                <w:rPr>
                  <w:rFonts w:ascii="Arial" w:hAnsi="Arial" w:cs="Arial"/>
                  <w:noProof/>
                  <w:rPrChange w:id="2842" w:author="Trần Công Tiến" w:date="2018-05-29T10:29:00Z">
                    <w:rPr>
                      <w:rFonts w:ascii="Arial" w:hAnsi="Arial" w:cs="Arial"/>
                    </w:rPr>
                  </w:rPrChange>
                </w:rPr>
                <w:t>Trực tiếp hỏi khách hàng những món cần dùng để lấy order, báo lại cho quản lý để đưa vào hóa đơn của phòng, sau khi order thì thực hiện lấy các món khách cần dùng</w:t>
              </w:r>
            </w:ins>
          </w:p>
        </w:tc>
      </w:tr>
    </w:tbl>
    <w:p w14:paraId="0ED4150C" w14:textId="77777777" w:rsidR="00CA6D40" w:rsidRPr="0046749C" w:rsidRDefault="00CA6D40">
      <w:pPr>
        <w:spacing w:after="160" w:line="259" w:lineRule="auto"/>
        <w:rPr>
          <w:ins w:id="2843" w:author="Microsoft Office User" w:date="2018-04-10T12:23:00Z"/>
          <w:rFonts w:ascii="Arial" w:eastAsiaTheme="minorHAnsi" w:hAnsi="Arial" w:cs="Arial"/>
          <w:noProof/>
          <w:sz w:val="22"/>
          <w:szCs w:val="22"/>
          <w:rPrChange w:id="2844" w:author="Trần Công Tiến" w:date="2018-05-29T10:29:00Z">
            <w:rPr>
              <w:ins w:id="2845" w:author="Microsoft Office User" w:date="2018-04-10T12:23:00Z"/>
              <w:rFonts w:ascii="Arial" w:eastAsiaTheme="minorHAnsi" w:hAnsi="Arial" w:cs="Arial"/>
              <w:sz w:val="22"/>
              <w:szCs w:val="22"/>
            </w:rPr>
          </w:rPrChange>
        </w:rPr>
      </w:pPr>
      <w:ins w:id="2846" w:author="Microsoft Office User" w:date="2018-04-10T12:23:00Z">
        <w:r w:rsidRPr="0046749C">
          <w:rPr>
            <w:rFonts w:ascii="Arial" w:hAnsi="Arial" w:cs="Arial"/>
            <w:noProof/>
            <w:rPrChange w:id="2847" w:author="Trần Công Tiến" w:date="2018-05-29T10:29:00Z">
              <w:rPr>
                <w:rFonts w:ascii="Arial" w:hAnsi="Arial" w:cs="Arial"/>
              </w:rPr>
            </w:rPrChange>
          </w:rPr>
          <w:br w:type="page"/>
        </w:r>
      </w:ins>
    </w:p>
    <w:p w14:paraId="3086BE4E" w14:textId="6C7D4B52" w:rsidR="007E56BA" w:rsidRPr="0046749C" w:rsidRDefault="0012196D">
      <w:pPr>
        <w:pStyle w:val="Heading2"/>
        <w:rPr>
          <w:ins w:id="2848" w:author="Microsoft Office User" w:date="2018-04-17T10:37:00Z"/>
          <w:noProof/>
          <w:color w:val="2E74B5" w:themeColor="accent1" w:themeShade="BF"/>
          <w:sz w:val="26"/>
          <w:szCs w:val="26"/>
          <w:rPrChange w:id="2849" w:author="Trần Công Tiến" w:date="2018-05-29T10:29:00Z">
            <w:rPr>
              <w:ins w:id="2850" w:author="Microsoft Office User" w:date="2018-04-17T10:37:00Z"/>
            </w:rPr>
          </w:rPrChange>
        </w:rPr>
        <w:pPrChange w:id="2851" w:author="Microsoft Office User" w:date="2018-04-17T10:40:00Z">
          <w:pPr>
            <w:pStyle w:val="ListParagraph"/>
            <w:numPr>
              <w:numId w:val="3"/>
            </w:numPr>
            <w:ind w:hanging="360"/>
          </w:pPr>
        </w:pPrChange>
      </w:pPr>
      <w:bookmarkStart w:id="2852" w:name="_Toc515369177"/>
      <w:ins w:id="2853" w:author="Microsoft Office User" w:date="2018-04-17T10:40:00Z">
        <w:r w:rsidRPr="0046749C">
          <w:rPr>
            <w:rFonts w:eastAsiaTheme="majorEastAsia"/>
            <w:noProof/>
            <w:color w:val="2E74B5" w:themeColor="accent1" w:themeShade="BF"/>
            <w:sz w:val="26"/>
            <w:szCs w:val="26"/>
            <w:rPrChange w:id="2854" w:author="Trần Công Tiến" w:date="2018-05-29T10:29:00Z">
              <w:rPr>
                <w:rFonts w:eastAsiaTheme="minorHAnsi"/>
                <w:szCs w:val="22"/>
              </w:rPr>
            </w:rPrChange>
          </w:rPr>
          <w:lastRenderedPageBreak/>
          <w:t xml:space="preserve">2. </w:t>
        </w:r>
      </w:ins>
      <w:r w:rsidR="007E56BA" w:rsidRPr="0046749C">
        <w:rPr>
          <w:rFonts w:eastAsiaTheme="majorEastAsia"/>
          <w:noProof/>
          <w:color w:val="2E74B5" w:themeColor="accent1" w:themeShade="BF"/>
          <w:sz w:val="26"/>
          <w:szCs w:val="26"/>
          <w:rPrChange w:id="2855" w:author="Trần Công Tiến" w:date="2018-05-29T10:29:00Z">
            <w:rPr>
              <w:rFonts w:eastAsiaTheme="minorHAnsi"/>
              <w:szCs w:val="22"/>
            </w:rPr>
          </w:rPrChange>
        </w:rPr>
        <w:t>Đặc tả và Mô hình hóa nghiệp vụ</w:t>
      </w:r>
      <w:r w:rsidR="00BC30BA" w:rsidRPr="0046749C">
        <w:rPr>
          <w:rFonts w:eastAsiaTheme="majorEastAsia"/>
          <w:noProof/>
          <w:color w:val="2E74B5" w:themeColor="accent1" w:themeShade="BF"/>
          <w:sz w:val="26"/>
          <w:szCs w:val="26"/>
          <w:rPrChange w:id="2856" w:author="Trần Công Tiến" w:date="2018-05-29T10:29:00Z">
            <w:rPr>
              <w:rFonts w:eastAsiaTheme="minorHAnsi"/>
              <w:szCs w:val="22"/>
            </w:rPr>
          </w:rPrChange>
        </w:rPr>
        <w:t xml:space="preserve"> (DFD Model)</w:t>
      </w:r>
      <w:bookmarkEnd w:id="2852"/>
    </w:p>
    <w:p w14:paraId="4009B4A3" w14:textId="30501172" w:rsidR="0012196D" w:rsidRPr="0046749C" w:rsidRDefault="0012196D">
      <w:pPr>
        <w:ind w:left="360"/>
        <w:jc w:val="center"/>
        <w:rPr>
          <w:rFonts w:ascii="Arial" w:eastAsia="Times New Roman" w:hAnsi="Arial" w:cs="Arial"/>
          <w:noProof/>
          <w:sz w:val="24"/>
          <w:szCs w:val="24"/>
          <w:rPrChange w:id="2857" w:author="Trần Công Tiến" w:date="2018-05-29T10:29:00Z">
            <w:rPr/>
          </w:rPrChange>
        </w:rPr>
        <w:pPrChange w:id="2858" w:author="Microsoft Office User" w:date="2018-04-17T10:38:00Z">
          <w:pPr>
            <w:pStyle w:val="ListParagraph"/>
            <w:numPr>
              <w:numId w:val="3"/>
            </w:numPr>
            <w:ind w:hanging="360"/>
          </w:pPr>
        </w:pPrChange>
      </w:pPr>
      <w:ins w:id="2859" w:author="Microsoft Office User" w:date="2018-04-17T10:38:00Z">
        <w:r w:rsidRPr="0046749C">
          <w:rPr>
            <w:rFonts w:ascii="Arial" w:eastAsia="Times New Roman" w:hAnsi="Arial" w:cs="Arial"/>
            <w:noProof/>
            <w:sz w:val="24"/>
            <w:szCs w:val="24"/>
            <w:rPrChange w:id="2860" w:author="Trần Công Tiến" w:date="2018-05-29T10:29:00Z">
              <w:rPr>
                <w:rFonts w:ascii="Arial" w:eastAsiaTheme="minorHAnsi" w:hAnsi="Arial" w:cs="Arial"/>
                <w:szCs w:val="22"/>
              </w:rPr>
            </w:rPrChange>
          </w:rPr>
          <w:t>KHÂU NHẬN KHÁCH</w:t>
        </w:r>
      </w:ins>
    </w:p>
    <w:p w14:paraId="17C9E6D2" w14:textId="118D258D" w:rsidR="0012196D" w:rsidRPr="0046749C" w:rsidRDefault="00FF2600">
      <w:pPr>
        <w:spacing w:after="160" w:line="259" w:lineRule="auto"/>
        <w:rPr>
          <w:ins w:id="2861" w:author="Microsoft Office User" w:date="2018-04-17T10:40:00Z"/>
          <w:rFonts w:ascii="Arial" w:hAnsi="Arial" w:cs="Arial"/>
          <w:noProof/>
          <w:rPrChange w:id="2862" w:author="Trần Công Tiến" w:date="2018-05-29T10:29:00Z">
            <w:rPr>
              <w:ins w:id="2863" w:author="Microsoft Office User" w:date="2018-04-17T10:40:00Z"/>
              <w:rFonts w:ascii="Arial" w:hAnsi="Arial" w:cs="Arial"/>
            </w:rPr>
          </w:rPrChange>
        </w:rPr>
      </w:pPr>
      <w:ins w:id="2864" w:author="Microsoft Office User" w:date="2018-04-17T10:36:00Z">
        <w:r w:rsidRPr="005035B1">
          <w:rPr>
            <w:rFonts w:ascii="Arial" w:hAnsi="Arial" w:cs="Arial"/>
            <w:noProof/>
          </w:rPr>
          <w:drawing>
            <wp:anchor distT="0" distB="0" distL="114300" distR="114300" simplePos="0" relativeHeight="251658240" behindDoc="0" locked="0" layoutInCell="1" allowOverlap="1" wp14:anchorId="6A9FB341" wp14:editId="16AD2BEE">
              <wp:simplePos x="0" y="0"/>
              <wp:positionH relativeFrom="margin">
                <wp:posOffset>0</wp:posOffset>
              </wp:positionH>
              <wp:positionV relativeFrom="margin">
                <wp:posOffset>457200</wp:posOffset>
              </wp:positionV>
              <wp:extent cx="1363980" cy="4114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hâu nhận khách.jpg"/>
                      <pic:cNvPicPr/>
                    </pic:nvPicPr>
                    <pic:blipFill>
                      <a:blip r:embed="rId15">
                        <a:extLst>
                          <a:ext uri="{28A0092B-C50C-407E-A947-70E740481C1C}">
                            <a14:useLocalDpi xmlns:a14="http://schemas.microsoft.com/office/drawing/2010/main" val="0"/>
                          </a:ext>
                        </a:extLst>
                      </a:blip>
                      <a:stretch>
                        <a:fillRect/>
                      </a:stretch>
                    </pic:blipFill>
                    <pic:spPr>
                      <a:xfrm>
                        <a:off x="0" y="0"/>
                        <a:ext cx="1363980" cy="4114800"/>
                      </a:xfrm>
                      <a:prstGeom prst="rect">
                        <a:avLst/>
                      </a:prstGeom>
                    </pic:spPr>
                  </pic:pic>
                </a:graphicData>
              </a:graphic>
              <wp14:sizeRelH relativeFrom="margin">
                <wp14:pctWidth>0</wp14:pctWidth>
              </wp14:sizeRelH>
              <wp14:sizeRelV relativeFrom="margin">
                <wp14:pctHeight>0</wp14:pctHeight>
              </wp14:sizeRelV>
            </wp:anchor>
          </w:drawing>
        </w:r>
      </w:ins>
    </w:p>
    <w:p w14:paraId="37A8BD10" w14:textId="77777777" w:rsidR="0012196D" w:rsidRPr="0046749C" w:rsidRDefault="0012196D">
      <w:pPr>
        <w:spacing w:after="160" w:line="259" w:lineRule="auto"/>
        <w:rPr>
          <w:ins w:id="2865" w:author="Microsoft Office User" w:date="2018-04-17T10:40:00Z"/>
          <w:rFonts w:ascii="Arial" w:hAnsi="Arial" w:cs="Arial"/>
          <w:noProof/>
          <w:rPrChange w:id="2866" w:author="Trần Công Tiến" w:date="2018-05-29T10:29:00Z">
            <w:rPr>
              <w:ins w:id="2867" w:author="Microsoft Office User" w:date="2018-04-17T10:40:00Z"/>
              <w:rFonts w:ascii="Arial" w:hAnsi="Arial" w:cs="Arial"/>
            </w:rPr>
          </w:rPrChange>
        </w:rPr>
      </w:pPr>
    </w:p>
    <w:p w14:paraId="5F69E02F" w14:textId="77777777" w:rsidR="0012196D" w:rsidRPr="0046749C" w:rsidRDefault="0012196D">
      <w:pPr>
        <w:spacing w:after="160" w:line="259" w:lineRule="auto"/>
        <w:rPr>
          <w:ins w:id="2868" w:author="Microsoft Office User" w:date="2018-04-17T10:40:00Z"/>
          <w:rFonts w:ascii="Arial" w:hAnsi="Arial" w:cs="Arial"/>
          <w:noProof/>
          <w:rPrChange w:id="2869" w:author="Trần Công Tiến" w:date="2018-05-29T10:29:00Z">
            <w:rPr>
              <w:ins w:id="2870" w:author="Microsoft Office User" w:date="2018-04-17T10:40:00Z"/>
              <w:rFonts w:ascii="Arial" w:hAnsi="Arial" w:cs="Arial"/>
            </w:rPr>
          </w:rPrChange>
        </w:rPr>
      </w:pPr>
    </w:p>
    <w:p w14:paraId="7BCA4EF3" w14:textId="77777777" w:rsidR="0012196D" w:rsidRPr="0046749C" w:rsidDel="0046749C" w:rsidRDefault="0012196D">
      <w:pPr>
        <w:spacing w:after="160" w:line="259" w:lineRule="auto"/>
        <w:rPr>
          <w:ins w:id="2871" w:author="Microsoft Office User" w:date="2018-04-17T10:40:00Z"/>
          <w:del w:id="2872" w:author="Trần Công Tiến" w:date="2018-05-29T10:33:00Z"/>
          <w:rFonts w:ascii="Arial" w:hAnsi="Arial" w:cs="Arial"/>
          <w:noProof/>
          <w:rPrChange w:id="2873" w:author="Trần Công Tiến" w:date="2018-05-29T10:29:00Z">
            <w:rPr>
              <w:ins w:id="2874" w:author="Microsoft Office User" w:date="2018-04-17T10:40:00Z"/>
              <w:del w:id="2875" w:author="Trần Công Tiến" w:date="2018-05-29T10:33:00Z"/>
              <w:rFonts w:ascii="Arial" w:hAnsi="Arial" w:cs="Arial"/>
            </w:rPr>
          </w:rPrChange>
        </w:rPr>
      </w:pPr>
    </w:p>
    <w:p w14:paraId="1B43C55A" w14:textId="44BF9022" w:rsidR="0012196D" w:rsidRPr="0046749C" w:rsidRDefault="0012196D">
      <w:pPr>
        <w:spacing w:after="160" w:line="259" w:lineRule="auto"/>
        <w:rPr>
          <w:ins w:id="2876" w:author="Microsoft Office User" w:date="2018-04-17T10:40:00Z"/>
          <w:rFonts w:ascii="Arial" w:hAnsi="Arial" w:cs="Arial"/>
          <w:noProof/>
          <w:rPrChange w:id="2877" w:author="Trần Công Tiến" w:date="2018-05-29T10:29:00Z">
            <w:rPr>
              <w:ins w:id="2878" w:author="Microsoft Office User" w:date="2018-04-17T10:40:00Z"/>
              <w:rFonts w:ascii="Arial" w:hAnsi="Arial" w:cs="Arial"/>
            </w:rPr>
          </w:rPrChange>
        </w:rPr>
      </w:pPr>
    </w:p>
    <w:p w14:paraId="4FB1F66E" w14:textId="13E40F27" w:rsidR="0012196D" w:rsidRPr="0046749C" w:rsidRDefault="0012196D">
      <w:pPr>
        <w:spacing w:after="160" w:line="259" w:lineRule="auto"/>
        <w:rPr>
          <w:ins w:id="2879" w:author="Microsoft Office User" w:date="2018-04-17T10:37:00Z"/>
          <w:rFonts w:ascii="Arial" w:hAnsi="Arial" w:cs="Arial"/>
          <w:noProof/>
          <w:rPrChange w:id="2880" w:author="Trần Công Tiến" w:date="2018-05-29T10:29:00Z">
            <w:rPr>
              <w:ins w:id="2881" w:author="Microsoft Office User" w:date="2018-04-17T10:37:00Z"/>
              <w:rFonts w:ascii="Arial" w:hAnsi="Arial" w:cs="Arial"/>
            </w:rPr>
          </w:rPrChange>
        </w:rPr>
      </w:pPr>
      <w:ins w:id="2882" w:author="Microsoft Office User" w:date="2018-04-17T10:37:00Z">
        <w:r w:rsidRPr="0046749C">
          <w:rPr>
            <w:rFonts w:ascii="Arial" w:hAnsi="Arial" w:cs="Arial"/>
            <w:noProof/>
            <w:rPrChange w:id="2883" w:author="Trần Công Tiến" w:date="2018-05-29T10:29:00Z">
              <w:rPr>
                <w:rFonts w:ascii="Arial" w:hAnsi="Arial" w:cs="Arial"/>
              </w:rPr>
            </w:rPrChange>
          </w:rPr>
          <w:t>D1:</w:t>
        </w:r>
      </w:ins>
      <w:ins w:id="2884" w:author="Microsoft Office User" w:date="2018-04-17T10:42:00Z">
        <w:r w:rsidR="00FF2600" w:rsidRPr="0046749C">
          <w:rPr>
            <w:rFonts w:ascii="Arial" w:hAnsi="Arial" w:cs="Arial"/>
            <w:noProof/>
            <w:rPrChange w:id="2885" w:author="Trần Công Tiến" w:date="2018-05-29T10:29:00Z">
              <w:rPr>
                <w:rFonts w:ascii="Arial" w:hAnsi="Arial" w:cs="Arial"/>
              </w:rPr>
            </w:rPrChange>
          </w:rPr>
          <w:t xml:space="preserve"> Các </w:t>
        </w:r>
      </w:ins>
      <w:ins w:id="2886" w:author="Microsoft Office User" w:date="2018-04-17T10:43:00Z">
        <w:r w:rsidR="00FF2600" w:rsidRPr="0046749C">
          <w:rPr>
            <w:rFonts w:ascii="Arial" w:hAnsi="Arial" w:cs="Arial"/>
            <w:noProof/>
            <w:rPrChange w:id="2887" w:author="Trần Công Tiến" w:date="2018-05-29T10:29:00Z">
              <w:rPr>
                <w:rFonts w:ascii="Arial" w:hAnsi="Arial" w:cs="Arial"/>
              </w:rPr>
            </w:rPrChange>
          </w:rPr>
          <w:t>thông tin phòng</w:t>
        </w:r>
      </w:ins>
    </w:p>
    <w:p w14:paraId="4EB2922E" w14:textId="5AFF5953" w:rsidR="0012196D" w:rsidRPr="0046749C" w:rsidRDefault="0012196D">
      <w:pPr>
        <w:spacing w:after="160" w:line="259" w:lineRule="auto"/>
        <w:rPr>
          <w:ins w:id="2888" w:author="Microsoft Office User" w:date="2018-04-17T10:37:00Z"/>
          <w:rFonts w:ascii="Arial" w:hAnsi="Arial" w:cs="Arial"/>
          <w:noProof/>
          <w:rPrChange w:id="2889" w:author="Trần Công Tiến" w:date="2018-05-29T10:29:00Z">
            <w:rPr>
              <w:ins w:id="2890" w:author="Microsoft Office User" w:date="2018-04-17T10:37:00Z"/>
              <w:rFonts w:ascii="Arial" w:hAnsi="Arial" w:cs="Arial"/>
            </w:rPr>
          </w:rPrChange>
        </w:rPr>
      </w:pPr>
      <w:ins w:id="2891" w:author="Microsoft Office User" w:date="2018-04-17T10:37:00Z">
        <w:r w:rsidRPr="0046749C">
          <w:rPr>
            <w:rFonts w:ascii="Arial" w:hAnsi="Arial" w:cs="Arial"/>
            <w:noProof/>
            <w:rPrChange w:id="2892" w:author="Trần Công Tiến" w:date="2018-05-29T10:29:00Z">
              <w:rPr>
                <w:rFonts w:ascii="Arial" w:hAnsi="Arial" w:cs="Arial"/>
              </w:rPr>
            </w:rPrChange>
          </w:rPr>
          <w:t>D2:</w:t>
        </w:r>
      </w:ins>
      <w:ins w:id="2893" w:author="Microsoft Office User" w:date="2018-04-17T10:40:00Z">
        <w:r w:rsidRPr="0046749C">
          <w:rPr>
            <w:rFonts w:ascii="Arial" w:hAnsi="Arial" w:cs="Arial"/>
            <w:noProof/>
            <w:rPrChange w:id="2894" w:author="Trần Công Tiến" w:date="2018-05-29T10:29:00Z">
              <w:rPr>
                <w:rFonts w:ascii="Arial" w:hAnsi="Arial" w:cs="Arial"/>
              </w:rPr>
            </w:rPrChange>
          </w:rPr>
          <w:t xml:space="preserve"> </w:t>
        </w:r>
      </w:ins>
      <w:ins w:id="2895" w:author="Microsoft Office User" w:date="2018-04-17T10:41:00Z">
        <w:del w:id="2896" w:author="Trần Công Tiến" w:date="2018-05-29T10:33:00Z">
          <w:r w:rsidR="00FF2600" w:rsidRPr="0046749C" w:rsidDel="0046749C">
            <w:rPr>
              <w:rFonts w:ascii="Arial" w:hAnsi="Arial" w:cs="Arial"/>
              <w:noProof/>
              <w:rPrChange w:id="2897" w:author="Trần Công Tiến" w:date="2018-05-29T10:29:00Z">
                <w:rPr>
                  <w:rFonts w:ascii="Arial" w:hAnsi="Arial" w:cs="Arial"/>
                </w:rPr>
              </w:rPrChange>
            </w:rPr>
            <w:delText>Số người</w:delText>
          </w:r>
        </w:del>
      </w:ins>
    </w:p>
    <w:p w14:paraId="6CA624B9" w14:textId="612A2ABE" w:rsidR="0012196D" w:rsidRPr="0046749C" w:rsidRDefault="0012196D">
      <w:pPr>
        <w:spacing w:after="160" w:line="259" w:lineRule="auto"/>
        <w:rPr>
          <w:ins w:id="2898" w:author="Microsoft Office User" w:date="2018-04-17T10:37:00Z"/>
          <w:rFonts w:ascii="Arial" w:hAnsi="Arial" w:cs="Arial"/>
          <w:noProof/>
          <w:rPrChange w:id="2899" w:author="Trần Công Tiến" w:date="2018-05-29T10:29:00Z">
            <w:rPr>
              <w:ins w:id="2900" w:author="Microsoft Office User" w:date="2018-04-17T10:37:00Z"/>
              <w:rFonts w:ascii="Arial" w:hAnsi="Arial" w:cs="Arial"/>
            </w:rPr>
          </w:rPrChange>
        </w:rPr>
      </w:pPr>
      <w:ins w:id="2901" w:author="Microsoft Office User" w:date="2018-04-17T10:37:00Z">
        <w:r w:rsidRPr="0046749C">
          <w:rPr>
            <w:rFonts w:ascii="Arial" w:hAnsi="Arial" w:cs="Arial"/>
            <w:noProof/>
            <w:rPrChange w:id="2902" w:author="Trần Công Tiến" w:date="2018-05-29T10:29:00Z">
              <w:rPr>
                <w:rFonts w:ascii="Arial" w:hAnsi="Arial" w:cs="Arial"/>
              </w:rPr>
            </w:rPrChange>
          </w:rPr>
          <w:t>D3:</w:t>
        </w:r>
      </w:ins>
      <w:ins w:id="2903" w:author="Microsoft Office User" w:date="2018-04-17T10:42:00Z">
        <w:r w:rsidR="00FF2600" w:rsidRPr="0046749C">
          <w:rPr>
            <w:rFonts w:ascii="Arial" w:hAnsi="Arial" w:cs="Arial"/>
            <w:noProof/>
            <w:rPrChange w:id="2904" w:author="Trần Công Tiến" w:date="2018-05-29T10:29:00Z">
              <w:rPr>
                <w:rFonts w:ascii="Arial" w:hAnsi="Arial" w:cs="Arial"/>
              </w:rPr>
            </w:rPrChange>
          </w:rPr>
          <w:t xml:space="preserve"> Các mã số phòng</w:t>
        </w:r>
      </w:ins>
    </w:p>
    <w:p w14:paraId="7BA63C47" w14:textId="2B82070D" w:rsidR="00FF2600" w:rsidRDefault="0012196D">
      <w:pPr>
        <w:spacing w:after="160" w:line="259" w:lineRule="auto"/>
        <w:rPr>
          <w:ins w:id="2905" w:author="Trần Công Tiến" w:date="2018-05-29T10:33:00Z"/>
          <w:rFonts w:ascii="Arial" w:hAnsi="Arial" w:cs="Arial"/>
          <w:noProof/>
        </w:rPr>
      </w:pPr>
      <w:ins w:id="2906" w:author="Microsoft Office User" w:date="2018-04-17T10:37:00Z">
        <w:r w:rsidRPr="0046749C">
          <w:rPr>
            <w:rFonts w:ascii="Arial" w:hAnsi="Arial" w:cs="Arial"/>
            <w:noProof/>
            <w:rPrChange w:id="2907" w:author="Trần Công Tiến" w:date="2018-05-29T10:29:00Z">
              <w:rPr>
                <w:rFonts w:ascii="Arial" w:hAnsi="Arial" w:cs="Arial"/>
              </w:rPr>
            </w:rPrChange>
          </w:rPr>
          <w:t>D4:</w:t>
        </w:r>
      </w:ins>
      <w:ins w:id="2908" w:author="Microsoft Office User" w:date="2018-04-17T10:41:00Z">
        <w:r w:rsidR="00FF2600" w:rsidRPr="0046749C">
          <w:rPr>
            <w:rFonts w:ascii="Arial" w:hAnsi="Arial" w:cs="Arial"/>
            <w:noProof/>
            <w:rPrChange w:id="2909" w:author="Trần Công Tiến" w:date="2018-05-29T10:29:00Z">
              <w:rPr>
                <w:rFonts w:ascii="Arial" w:hAnsi="Arial" w:cs="Arial"/>
              </w:rPr>
            </w:rPrChange>
          </w:rPr>
          <w:t xml:space="preserve"> </w:t>
        </w:r>
      </w:ins>
      <w:ins w:id="2910" w:author="Microsoft Office User" w:date="2018-04-17T10:42:00Z">
        <w:del w:id="2911" w:author="Trần Công Tiến" w:date="2018-05-29T10:34:00Z">
          <w:r w:rsidR="00FF2600" w:rsidRPr="0046749C" w:rsidDel="0046749C">
            <w:rPr>
              <w:rFonts w:ascii="Arial" w:hAnsi="Arial" w:cs="Arial"/>
              <w:noProof/>
              <w:rPrChange w:id="2912" w:author="Trần Công Tiến" w:date="2018-05-29T10:29:00Z">
                <w:rPr>
                  <w:rFonts w:ascii="Arial" w:hAnsi="Arial" w:cs="Arial"/>
                </w:rPr>
              </w:rPrChange>
            </w:rPr>
            <w:delText>Số người</w:delText>
          </w:r>
        </w:del>
      </w:ins>
      <w:ins w:id="2913" w:author="Trần Công Tiến" w:date="2018-05-29T10:34:00Z">
        <w:r w:rsidR="0046749C">
          <w:rPr>
            <w:rFonts w:ascii="Arial" w:hAnsi="Arial" w:cs="Arial"/>
            <w:noProof/>
          </w:rPr>
          <w:t>Hỏi phòng còn trống</w:t>
        </w:r>
      </w:ins>
    </w:p>
    <w:p w14:paraId="74B6F369" w14:textId="29A4F676" w:rsidR="0046749C" w:rsidRPr="0046749C" w:rsidRDefault="0046749C">
      <w:pPr>
        <w:spacing w:after="160" w:line="259" w:lineRule="auto"/>
        <w:rPr>
          <w:ins w:id="2914" w:author="Microsoft Office User" w:date="2018-04-17T10:43:00Z"/>
          <w:rFonts w:ascii="Arial" w:hAnsi="Arial" w:cs="Arial"/>
          <w:noProof/>
          <w:rPrChange w:id="2915" w:author="Trần Công Tiến" w:date="2018-05-29T10:29:00Z">
            <w:rPr>
              <w:ins w:id="2916" w:author="Microsoft Office User" w:date="2018-04-17T10:43:00Z"/>
              <w:rFonts w:ascii="Arial" w:hAnsi="Arial" w:cs="Arial"/>
            </w:rPr>
          </w:rPrChange>
        </w:rPr>
      </w:pPr>
      <w:ins w:id="2917" w:author="Trần Công Tiến" w:date="2018-05-29T10:33:00Z">
        <w:r>
          <w:rPr>
            <w:rFonts w:ascii="Arial" w:hAnsi="Arial" w:cs="Arial"/>
            <w:noProof/>
          </w:rPr>
          <w:t xml:space="preserve">Mô tả: </w:t>
        </w:r>
      </w:ins>
    </w:p>
    <w:p w14:paraId="07176F0B" w14:textId="36554FB2" w:rsidR="00FF2600" w:rsidRPr="0046749C" w:rsidRDefault="0046749C">
      <w:pPr>
        <w:spacing w:after="160" w:line="259" w:lineRule="auto"/>
        <w:rPr>
          <w:ins w:id="2918" w:author="Microsoft Office User" w:date="2018-04-17T10:43:00Z"/>
          <w:rFonts w:ascii="Arial" w:hAnsi="Arial" w:cs="Arial"/>
          <w:noProof/>
          <w:rPrChange w:id="2919" w:author="Trần Công Tiến" w:date="2018-05-29T10:29:00Z">
            <w:rPr>
              <w:ins w:id="2920" w:author="Microsoft Office User" w:date="2018-04-17T10:43:00Z"/>
              <w:rFonts w:ascii="Arial" w:hAnsi="Arial" w:cs="Arial"/>
            </w:rPr>
          </w:rPrChange>
        </w:rPr>
      </w:pPr>
      <w:ins w:id="2921" w:author="Trần Công Tiến" w:date="2018-05-29T10:34:00Z">
        <w:r>
          <w:rPr>
            <w:rFonts w:ascii="Arial" w:hAnsi="Arial" w:cs="Arial"/>
            <w:noProof/>
          </w:rPr>
          <w:t>Nhân viên tìm các phòng còn trống để mở cho khách</w:t>
        </w:r>
      </w:ins>
    </w:p>
    <w:p w14:paraId="290BBF95" w14:textId="6156844F" w:rsidR="00FF2600" w:rsidRPr="0046749C" w:rsidRDefault="00FF2600">
      <w:pPr>
        <w:spacing w:after="160" w:line="259" w:lineRule="auto"/>
        <w:rPr>
          <w:ins w:id="2922" w:author="Microsoft Office User" w:date="2018-04-17T10:43:00Z"/>
          <w:rFonts w:ascii="Arial" w:hAnsi="Arial" w:cs="Arial"/>
          <w:noProof/>
          <w:rPrChange w:id="2923" w:author="Trần Công Tiến" w:date="2018-05-29T10:29:00Z">
            <w:rPr>
              <w:ins w:id="2924" w:author="Microsoft Office User" w:date="2018-04-17T10:43:00Z"/>
              <w:rFonts w:ascii="Arial" w:hAnsi="Arial" w:cs="Arial"/>
            </w:rPr>
          </w:rPrChange>
        </w:rPr>
      </w:pPr>
    </w:p>
    <w:p w14:paraId="42C16EA7" w14:textId="4E11F7AE" w:rsidR="00FF2600" w:rsidRPr="0046749C" w:rsidRDefault="00FF2600">
      <w:pPr>
        <w:spacing w:after="160" w:line="259" w:lineRule="auto"/>
        <w:rPr>
          <w:ins w:id="2925" w:author="Microsoft Office User" w:date="2018-04-17T10:43:00Z"/>
          <w:rFonts w:ascii="Arial" w:hAnsi="Arial" w:cs="Arial"/>
          <w:noProof/>
          <w:rPrChange w:id="2926" w:author="Trần Công Tiến" w:date="2018-05-29T10:29:00Z">
            <w:rPr>
              <w:ins w:id="2927" w:author="Microsoft Office User" w:date="2018-04-17T10:43:00Z"/>
              <w:rFonts w:ascii="Arial" w:hAnsi="Arial" w:cs="Arial"/>
            </w:rPr>
          </w:rPrChange>
        </w:rPr>
      </w:pPr>
    </w:p>
    <w:p w14:paraId="11BEC700" w14:textId="6E14EED8" w:rsidR="00FF2600" w:rsidRPr="0046749C" w:rsidRDefault="00FF2600">
      <w:pPr>
        <w:spacing w:after="160" w:line="259" w:lineRule="auto"/>
        <w:rPr>
          <w:ins w:id="2928" w:author="Microsoft Office User" w:date="2018-04-17T10:43:00Z"/>
          <w:rFonts w:ascii="Arial" w:hAnsi="Arial" w:cs="Arial"/>
          <w:noProof/>
          <w:rPrChange w:id="2929" w:author="Trần Công Tiến" w:date="2018-05-29T10:29:00Z">
            <w:rPr>
              <w:ins w:id="2930" w:author="Microsoft Office User" w:date="2018-04-17T10:43:00Z"/>
              <w:rFonts w:ascii="Arial" w:hAnsi="Arial" w:cs="Arial"/>
            </w:rPr>
          </w:rPrChange>
        </w:rPr>
      </w:pPr>
    </w:p>
    <w:p w14:paraId="5EE505AB" w14:textId="3772FCB4" w:rsidR="00FF2600" w:rsidRPr="0046749C" w:rsidRDefault="00FF2600">
      <w:pPr>
        <w:spacing w:after="160" w:line="259" w:lineRule="auto"/>
        <w:rPr>
          <w:ins w:id="2931" w:author="Microsoft Office User" w:date="2018-04-17T10:43:00Z"/>
          <w:rFonts w:ascii="Arial" w:hAnsi="Arial" w:cs="Arial"/>
          <w:noProof/>
          <w:rPrChange w:id="2932" w:author="Trần Công Tiến" w:date="2018-05-29T10:29:00Z">
            <w:rPr>
              <w:ins w:id="2933" w:author="Microsoft Office User" w:date="2018-04-17T10:43:00Z"/>
              <w:rFonts w:ascii="Arial" w:hAnsi="Arial" w:cs="Arial"/>
            </w:rPr>
          </w:rPrChange>
        </w:rPr>
      </w:pPr>
    </w:p>
    <w:p w14:paraId="13175394" w14:textId="5565A38F" w:rsidR="00FF2600" w:rsidRPr="0046749C" w:rsidRDefault="00FF2600">
      <w:pPr>
        <w:spacing w:after="160" w:line="259" w:lineRule="auto"/>
        <w:rPr>
          <w:ins w:id="2934" w:author="Microsoft Office User" w:date="2018-04-17T10:43:00Z"/>
          <w:rFonts w:ascii="Arial" w:hAnsi="Arial" w:cs="Arial"/>
          <w:noProof/>
          <w:rPrChange w:id="2935" w:author="Trần Công Tiến" w:date="2018-05-29T10:29:00Z">
            <w:rPr>
              <w:ins w:id="2936" w:author="Microsoft Office User" w:date="2018-04-17T10:43:00Z"/>
              <w:rFonts w:ascii="Arial" w:hAnsi="Arial" w:cs="Arial"/>
            </w:rPr>
          </w:rPrChange>
        </w:rPr>
      </w:pPr>
    </w:p>
    <w:p w14:paraId="45558F21" w14:textId="5E8638D5" w:rsidR="00FF2600" w:rsidRPr="0046749C" w:rsidRDefault="00FF2600" w:rsidP="00FF2600">
      <w:pPr>
        <w:ind w:left="360"/>
        <w:jc w:val="center"/>
        <w:rPr>
          <w:ins w:id="2937" w:author="Microsoft Office User" w:date="2018-04-17T10:43:00Z"/>
          <w:rFonts w:ascii="Arial" w:hAnsi="Arial" w:cs="Arial"/>
          <w:noProof/>
          <w:rPrChange w:id="2938" w:author="Trần Công Tiến" w:date="2018-05-29T10:29:00Z">
            <w:rPr>
              <w:ins w:id="2939" w:author="Microsoft Office User" w:date="2018-04-17T10:43:00Z"/>
              <w:rFonts w:ascii="Arial" w:hAnsi="Arial" w:cs="Arial"/>
            </w:rPr>
          </w:rPrChange>
        </w:rPr>
      </w:pPr>
      <w:ins w:id="2940" w:author="Microsoft Office User" w:date="2018-04-17T10:43:00Z">
        <w:r w:rsidRPr="0046749C">
          <w:rPr>
            <w:rFonts w:ascii="Arial" w:hAnsi="Arial" w:cs="Arial"/>
            <w:noProof/>
            <w:rPrChange w:id="2941" w:author="Trần Công Tiến" w:date="2018-05-29T10:29:00Z">
              <w:rPr>
                <w:rFonts w:ascii="Arial" w:hAnsi="Arial" w:cs="Arial"/>
              </w:rPr>
            </w:rPrChange>
          </w:rPr>
          <w:t>KHÂU ORDER</w:t>
        </w:r>
      </w:ins>
    </w:p>
    <w:p w14:paraId="5E523609" w14:textId="5E3F35B8" w:rsidR="00FF2600" w:rsidRPr="0046749C" w:rsidRDefault="00FF2600">
      <w:pPr>
        <w:ind w:left="360"/>
        <w:jc w:val="left"/>
        <w:rPr>
          <w:ins w:id="2942" w:author="Microsoft Office User" w:date="2018-04-17T10:43:00Z"/>
          <w:rFonts w:ascii="Arial" w:hAnsi="Arial" w:cs="Arial"/>
          <w:noProof/>
          <w:rPrChange w:id="2943" w:author="Trần Công Tiến" w:date="2018-05-29T10:29:00Z">
            <w:rPr>
              <w:ins w:id="2944" w:author="Microsoft Office User" w:date="2018-04-17T10:43:00Z"/>
              <w:rFonts w:ascii="Arial" w:hAnsi="Arial" w:cs="Arial"/>
            </w:rPr>
          </w:rPrChange>
        </w:rPr>
        <w:pPrChange w:id="2945" w:author="Microsoft Office User" w:date="2018-04-17T10:44:00Z">
          <w:pPr>
            <w:ind w:left="360"/>
            <w:jc w:val="center"/>
          </w:pPr>
        </w:pPrChange>
      </w:pPr>
      <w:ins w:id="2946" w:author="Microsoft Office User" w:date="2018-04-17T10:44:00Z">
        <w:r w:rsidRPr="005035B1">
          <w:rPr>
            <w:rFonts w:ascii="Arial" w:hAnsi="Arial" w:cs="Arial"/>
            <w:noProof/>
          </w:rPr>
          <w:drawing>
            <wp:anchor distT="0" distB="0" distL="114300" distR="114300" simplePos="0" relativeHeight="251659264" behindDoc="0" locked="0" layoutInCell="1" allowOverlap="1" wp14:anchorId="098F61AF" wp14:editId="439871BF">
              <wp:simplePos x="0" y="0"/>
              <wp:positionH relativeFrom="margin">
                <wp:posOffset>57785</wp:posOffset>
              </wp:positionH>
              <wp:positionV relativeFrom="margin">
                <wp:posOffset>5019432</wp:posOffset>
              </wp:positionV>
              <wp:extent cx="1264920" cy="3815080"/>
              <wp:effectExtent l="0" t="0" r="508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hâu Order.jpg"/>
                      <pic:cNvPicPr/>
                    </pic:nvPicPr>
                    <pic:blipFill>
                      <a:blip r:embed="rId15">
                        <a:extLst>
                          <a:ext uri="{28A0092B-C50C-407E-A947-70E740481C1C}">
                            <a14:useLocalDpi xmlns:a14="http://schemas.microsoft.com/office/drawing/2010/main" val="0"/>
                          </a:ext>
                        </a:extLst>
                      </a:blip>
                      <a:stretch>
                        <a:fillRect/>
                      </a:stretch>
                    </pic:blipFill>
                    <pic:spPr>
                      <a:xfrm>
                        <a:off x="0" y="0"/>
                        <a:ext cx="1264920" cy="3815080"/>
                      </a:xfrm>
                      <a:prstGeom prst="rect">
                        <a:avLst/>
                      </a:prstGeom>
                    </pic:spPr>
                  </pic:pic>
                </a:graphicData>
              </a:graphic>
              <wp14:sizeRelH relativeFrom="margin">
                <wp14:pctWidth>0</wp14:pctWidth>
              </wp14:sizeRelH>
              <wp14:sizeRelV relativeFrom="margin">
                <wp14:pctHeight>0</wp14:pctHeight>
              </wp14:sizeRelV>
            </wp:anchor>
          </w:drawing>
        </w:r>
      </w:ins>
    </w:p>
    <w:p w14:paraId="00EE222C" w14:textId="77777777" w:rsidR="00FF2600" w:rsidRPr="0046749C" w:rsidRDefault="00FF2600">
      <w:pPr>
        <w:spacing w:after="160" w:line="259" w:lineRule="auto"/>
        <w:rPr>
          <w:ins w:id="2947" w:author="Microsoft Office User" w:date="2018-04-17T10:44:00Z"/>
          <w:rFonts w:ascii="Arial" w:hAnsi="Arial" w:cs="Arial"/>
          <w:noProof/>
          <w:rPrChange w:id="2948" w:author="Trần Công Tiến" w:date="2018-05-29T10:29:00Z">
            <w:rPr>
              <w:ins w:id="2949" w:author="Microsoft Office User" w:date="2018-04-17T10:44:00Z"/>
              <w:rFonts w:ascii="Arial" w:hAnsi="Arial" w:cs="Arial"/>
            </w:rPr>
          </w:rPrChange>
        </w:rPr>
      </w:pPr>
    </w:p>
    <w:p w14:paraId="05EE9842" w14:textId="77777777" w:rsidR="00FF2600" w:rsidRPr="0046749C" w:rsidRDefault="00FF2600">
      <w:pPr>
        <w:spacing w:after="160" w:line="259" w:lineRule="auto"/>
        <w:rPr>
          <w:ins w:id="2950" w:author="Microsoft Office User" w:date="2018-04-17T10:44:00Z"/>
          <w:rFonts w:ascii="Arial" w:hAnsi="Arial" w:cs="Arial"/>
          <w:noProof/>
          <w:rPrChange w:id="2951" w:author="Trần Công Tiến" w:date="2018-05-29T10:29:00Z">
            <w:rPr>
              <w:ins w:id="2952" w:author="Microsoft Office User" w:date="2018-04-17T10:44:00Z"/>
              <w:rFonts w:ascii="Arial" w:hAnsi="Arial" w:cs="Arial"/>
            </w:rPr>
          </w:rPrChange>
        </w:rPr>
      </w:pPr>
    </w:p>
    <w:p w14:paraId="645255D6" w14:textId="77777777" w:rsidR="00FF2600" w:rsidRPr="0046749C" w:rsidDel="0046749C" w:rsidRDefault="00FF2600" w:rsidP="00FF2600">
      <w:pPr>
        <w:spacing w:after="160" w:line="259" w:lineRule="auto"/>
        <w:rPr>
          <w:ins w:id="2953" w:author="Microsoft Office User" w:date="2018-04-17T10:44:00Z"/>
          <w:del w:id="2954" w:author="Trần Công Tiến" w:date="2018-05-29T10:35:00Z"/>
          <w:rFonts w:ascii="Arial" w:hAnsi="Arial" w:cs="Arial"/>
          <w:noProof/>
          <w:rPrChange w:id="2955" w:author="Trần Công Tiến" w:date="2018-05-29T10:29:00Z">
            <w:rPr>
              <w:ins w:id="2956" w:author="Microsoft Office User" w:date="2018-04-17T10:44:00Z"/>
              <w:del w:id="2957" w:author="Trần Công Tiến" w:date="2018-05-29T10:35:00Z"/>
              <w:rFonts w:ascii="Arial" w:hAnsi="Arial" w:cs="Arial"/>
            </w:rPr>
          </w:rPrChange>
        </w:rPr>
      </w:pPr>
    </w:p>
    <w:p w14:paraId="45B3EA67" w14:textId="77777777" w:rsidR="00FF2600" w:rsidRPr="0046749C" w:rsidRDefault="00FF2600" w:rsidP="00FF2600">
      <w:pPr>
        <w:spacing w:after="160" w:line="259" w:lineRule="auto"/>
        <w:rPr>
          <w:ins w:id="2958" w:author="Microsoft Office User" w:date="2018-04-17T10:44:00Z"/>
          <w:rFonts w:ascii="Arial" w:hAnsi="Arial" w:cs="Arial"/>
          <w:noProof/>
          <w:rPrChange w:id="2959" w:author="Trần Công Tiến" w:date="2018-05-29T10:29:00Z">
            <w:rPr>
              <w:ins w:id="2960" w:author="Microsoft Office User" w:date="2018-04-17T10:44:00Z"/>
              <w:rFonts w:ascii="Arial" w:hAnsi="Arial" w:cs="Arial"/>
            </w:rPr>
          </w:rPrChange>
        </w:rPr>
      </w:pPr>
    </w:p>
    <w:p w14:paraId="042A9CBB" w14:textId="5DB472F2" w:rsidR="00FF2600" w:rsidRPr="0046749C" w:rsidRDefault="00FF2600" w:rsidP="00FF2600">
      <w:pPr>
        <w:spacing w:after="160" w:line="259" w:lineRule="auto"/>
        <w:rPr>
          <w:ins w:id="2961" w:author="Microsoft Office User" w:date="2018-04-17T10:44:00Z"/>
          <w:rFonts w:ascii="Arial" w:hAnsi="Arial" w:cs="Arial"/>
          <w:noProof/>
          <w:rPrChange w:id="2962" w:author="Trần Công Tiến" w:date="2018-05-29T10:29:00Z">
            <w:rPr>
              <w:ins w:id="2963" w:author="Microsoft Office User" w:date="2018-04-17T10:44:00Z"/>
              <w:rFonts w:ascii="Arial" w:hAnsi="Arial" w:cs="Arial"/>
            </w:rPr>
          </w:rPrChange>
        </w:rPr>
      </w:pPr>
      <w:ins w:id="2964" w:author="Microsoft Office User" w:date="2018-04-17T10:44:00Z">
        <w:r w:rsidRPr="0046749C">
          <w:rPr>
            <w:rFonts w:ascii="Arial" w:hAnsi="Arial" w:cs="Arial"/>
            <w:noProof/>
            <w:rPrChange w:id="2965" w:author="Trần Công Tiến" w:date="2018-05-29T10:29:00Z">
              <w:rPr>
                <w:rFonts w:ascii="Arial" w:hAnsi="Arial" w:cs="Arial"/>
              </w:rPr>
            </w:rPrChange>
          </w:rPr>
          <w:t xml:space="preserve">D1: </w:t>
        </w:r>
      </w:ins>
      <w:ins w:id="2966" w:author="Microsoft Office User" w:date="2018-04-17T10:46:00Z">
        <w:r w:rsidRPr="0046749C">
          <w:rPr>
            <w:rFonts w:ascii="Arial" w:hAnsi="Arial" w:cs="Arial"/>
            <w:noProof/>
            <w:rPrChange w:id="2967" w:author="Trần Công Tiến" w:date="2018-05-29T10:29:00Z">
              <w:rPr>
                <w:rFonts w:ascii="Arial" w:hAnsi="Arial" w:cs="Arial"/>
              </w:rPr>
            </w:rPrChange>
          </w:rPr>
          <w:t>Trạng thái order</w:t>
        </w:r>
      </w:ins>
    </w:p>
    <w:p w14:paraId="71CB566C" w14:textId="4BADCF58" w:rsidR="00FF2600" w:rsidRPr="0046749C" w:rsidRDefault="00FF2600" w:rsidP="00FF2600">
      <w:pPr>
        <w:spacing w:after="160" w:line="259" w:lineRule="auto"/>
        <w:rPr>
          <w:ins w:id="2968" w:author="Microsoft Office User" w:date="2018-04-17T10:44:00Z"/>
          <w:rFonts w:ascii="Arial" w:hAnsi="Arial" w:cs="Arial"/>
          <w:noProof/>
          <w:rPrChange w:id="2969" w:author="Trần Công Tiến" w:date="2018-05-29T10:29:00Z">
            <w:rPr>
              <w:ins w:id="2970" w:author="Microsoft Office User" w:date="2018-04-17T10:44:00Z"/>
              <w:rFonts w:ascii="Arial" w:hAnsi="Arial" w:cs="Arial"/>
            </w:rPr>
          </w:rPrChange>
        </w:rPr>
      </w:pPr>
      <w:ins w:id="2971" w:author="Microsoft Office User" w:date="2018-04-17T10:44:00Z">
        <w:r w:rsidRPr="0046749C">
          <w:rPr>
            <w:rFonts w:ascii="Arial" w:hAnsi="Arial" w:cs="Arial"/>
            <w:noProof/>
            <w:rPrChange w:id="2972" w:author="Trần Công Tiến" w:date="2018-05-29T10:29:00Z">
              <w:rPr>
                <w:rFonts w:ascii="Arial" w:hAnsi="Arial" w:cs="Arial"/>
              </w:rPr>
            </w:rPrChange>
          </w:rPr>
          <w:t>D2: Mã phòng, mã món hàng, số lượng, mã nhân viên</w:t>
        </w:r>
      </w:ins>
    </w:p>
    <w:p w14:paraId="20BF58AF" w14:textId="10E48EBF" w:rsidR="00FF2600" w:rsidRPr="0046749C" w:rsidRDefault="00FF2600" w:rsidP="00FF2600">
      <w:pPr>
        <w:spacing w:after="160" w:line="259" w:lineRule="auto"/>
        <w:rPr>
          <w:ins w:id="2973" w:author="Microsoft Office User" w:date="2018-04-17T10:44:00Z"/>
          <w:rFonts w:ascii="Arial" w:hAnsi="Arial" w:cs="Arial"/>
          <w:noProof/>
          <w:rPrChange w:id="2974" w:author="Trần Công Tiến" w:date="2018-05-29T10:29:00Z">
            <w:rPr>
              <w:ins w:id="2975" w:author="Microsoft Office User" w:date="2018-04-17T10:44:00Z"/>
              <w:rFonts w:ascii="Arial" w:hAnsi="Arial" w:cs="Arial"/>
            </w:rPr>
          </w:rPrChange>
        </w:rPr>
      </w:pPr>
      <w:ins w:id="2976" w:author="Microsoft Office User" w:date="2018-04-17T10:44:00Z">
        <w:r w:rsidRPr="0046749C">
          <w:rPr>
            <w:rFonts w:ascii="Arial" w:hAnsi="Arial" w:cs="Arial"/>
            <w:noProof/>
            <w:rPrChange w:id="2977" w:author="Trần Công Tiến" w:date="2018-05-29T10:29:00Z">
              <w:rPr>
                <w:rFonts w:ascii="Arial" w:hAnsi="Arial" w:cs="Arial"/>
              </w:rPr>
            </w:rPrChange>
          </w:rPr>
          <w:t xml:space="preserve">D3: </w:t>
        </w:r>
      </w:ins>
      <w:ins w:id="2978" w:author="Microsoft Office User" w:date="2018-04-17T10:46:00Z">
        <w:r w:rsidRPr="0046749C">
          <w:rPr>
            <w:rFonts w:ascii="Arial" w:hAnsi="Arial" w:cs="Arial"/>
            <w:noProof/>
            <w:rPrChange w:id="2979" w:author="Trần Công Tiến" w:date="2018-05-29T10:29:00Z">
              <w:rPr>
                <w:rFonts w:ascii="Arial" w:hAnsi="Arial" w:cs="Arial"/>
              </w:rPr>
            </w:rPrChange>
          </w:rPr>
          <w:t xml:space="preserve">Thông tin sự kiện </w:t>
        </w:r>
      </w:ins>
    </w:p>
    <w:p w14:paraId="67B9F755" w14:textId="6EAA9B88" w:rsidR="00FF2600" w:rsidRDefault="00FF2600" w:rsidP="00FF2600">
      <w:pPr>
        <w:spacing w:after="160" w:line="259" w:lineRule="auto"/>
        <w:rPr>
          <w:ins w:id="2980" w:author="Trần Công Tiến" w:date="2018-05-29T10:35:00Z"/>
          <w:rFonts w:ascii="Arial" w:hAnsi="Arial" w:cs="Arial"/>
          <w:noProof/>
        </w:rPr>
      </w:pPr>
      <w:ins w:id="2981" w:author="Microsoft Office User" w:date="2018-04-17T10:44:00Z">
        <w:r w:rsidRPr="0046749C">
          <w:rPr>
            <w:rFonts w:ascii="Arial" w:hAnsi="Arial" w:cs="Arial"/>
            <w:noProof/>
            <w:rPrChange w:id="2982" w:author="Trần Công Tiến" w:date="2018-05-29T10:29:00Z">
              <w:rPr>
                <w:rFonts w:ascii="Arial" w:hAnsi="Arial" w:cs="Arial"/>
              </w:rPr>
            </w:rPrChange>
          </w:rPr>
          <w:t xml:space="preserve">D4: </w:t>
        </w:r>
      </w:ins>
      <w:ins w:id="2983" w:author="Microsoft Office User" w:date="2018-04-17T10:45:00Z">
        <w:r w:rsidRPr="0046749C">
          <w:rPr>
            <w:rFonts w:ascii="Arial" w:hAnsi="Arial" w:cs="Arial"/>
            <w:noProof/>
            <w:rPrChange w:id="2984" w:author="Trần Công Tiến" w:date="2018-05-29T10:29:00Z">
              <w:rPr>
                <w:rFonts w:ascii="Arial" w:hAnsi="Arial" w:cs="Arial"/>
              </w:rPr>
            </w:rPrChange>
          </w:rPr>
          <w:t>Mã phòng, mã món hàng, s</w:t>
        </w:r>
      </w:ins>
      <w:ins w:id="2985" w:author="Microsoft Office User" w:date="2018-04-17T10:46:00Z">
        <w:del w:id="2986" w:author="Trần Công Tiến" w:date="2018-05-29T10:35:00Z">
          <w:r w:rsidRPr="0046749C" w:rsidDel="0046749C">
            <w:rPr>
              <w:rFonts w:ascii="Arial" w:hAnsi="Arial" w:cs="Arial"/>
              <w:noProof/>
              <w:rPrChange w:id="2987" w:author="Trần Công Tiến" w:date="2018-05-29T10:29:00Z">
                <w:rPr>
                  <w:rFonts w:ascii="Arial" w:hAnsi="Arial" w:cs="Arial"/>
                </w:rPr>
              </w:rPrChange>
            </w:rPr>
            <w:delText xml:space="preserve"> </w:delText>
          </w:r>
        </w:del>
      </w:ins>
      <w:ins w:id="2988" w:author="Microsoft Office User" w:date="2018-04-17T10:45:00Z">
        <w:r w:rsidRPr="0046749C">
          <w:rPr>
            <w:rFonts w:ascii="Arial" w:hAnsi="Arial" w:cs="Arial"/>
            <w:noProof/>
            <w:rPrChange w:id="2989" w:author="Trần Công Tiến" w:date="2018-05-29T10:29:00Z">
              <w:rPr>
                <w:rFonts w:ascii="Arial" w:hAnsi="Arial" w:cs="Arial"/>
              </w:rPr>
            </w:rPrChange>
          </w:rPr>
          <w:t>ố lượng, mã nhân viên</w:t>
        </w:r>
      </w:ins>
    </w:p>
    <w:p w14:paraId="01DF2E91" w14:textId="6A0A2E6A" w:rsidR="0046749C" w:rsidRPr="0046749C" w:rsidRDefault="0046749C" w:rsidP="00FF2600">
      <w:pPr>
        <w:spacing w:after="160" w:line="259" w:lineRule="auto"/>
        <w:rPr>
          <w:ins w:id="2990" w:author="Microsoft Office User" w:date="2018-04-17T10:44:00Z"/>
          <w:rFonts w:ascii="Arial" w:hAnsi="Arial" w:cs="Arial"/>
          <w:noProof/>
          <w:rPrChange w:id="2991" w:author="Trần Công Tiến" w:date="2018-05-29T10:29:00Z">
            <w:rPr>
              <w:ins w:id="2992" w:author="Microsoft Office User" w:date="2018-04-17T10:44:00Z"/>
              <w:rFonts w:ascii="Arial" w:hAnsi="Arial" w:cs="Arial"/>
            </w:rPr>
          </w:rPrChange>
        </w:rPr>
      </w:pPr>
      <w:ins w:id="2993" w:author="Trần Công Tiến" w:date="2018-05-29T10:35:00Z">
        <w:r>
          <w:rPr>
            <w:rFonts w:ascii="Arial" w:hAnsi="Arial" w:cs="Arial"/>
            <w:noProof/>
          </w:rPr>
          <w:t>Mô tả: Nhân viên nhận order từ khác sau đó thêm vào phòng đang hoạt động trên ứng dụng</w:t>
        </w:r>
      </w:ins>
    </w:p>
    <w:p w14:paraId="2D53D54C" w14:textId="77777777" w:rsidR="00FF2600" w:rsidRPr="0046749C" w:rsidRDefault="00FF2600">
      <w:pPr>
        <w:spacing w:after="160" w:line="259" w:lineRule="auto"/>
        <w:rPr>
          <w:ins w:id="2994" w:author="Microsoft Office User" w:date="2018-04-17T10:43:00Z"/>
          <w:rFonts w:ascii="Arial" w:hAnsi="Arial" w:cs="Arial"/>
          <w:noProof/>
          <w:rPrChange w:id="2995" w:author="Trần Công Tiến" w:date="2018-05-29T10:29:00Z">
            <w:rPr>
              <w:ins w:id="2996" w:author="Microsoft Office User" w:date="2018-04-17T10:43:00Z"/>
              <w:rFonts w:ascii="Arial" w:hAnsi="Arial" w:cs="Arial"/>
            </w:rPr>
          </w:rPrChange>
        </w:rPr>
      </w:pPr>
    </w:p>
    <w:p w14:paraId="4AA19773" w14:textId="0B6A8B0A" w:rsidR="00FF2600" w:rsidRPr="0046749C" w:rsidRDefault="00FF2600">
      <w:pPr>
        <w:spacing w:after="160" w:line="259" w:lineRule="auto"/>
        <w:rPr>
          <w:ins w:id="2997" w:author="Microsoft Office User" w:date="2018-04-17T10:43:00Z"/>
          <w:rFonts w:ascii="Arial" w:hAnsi="Arial" w:cs="Arial"/>
          <w:noProof/>
          <w:rPrChange w:id="2998" w:author="Trần Công Tiến" w:date="2018-05-29T10:29:00Z">
            <w:rPr>
              <w:ins w:id="2999" w:author="Microsoft Office User" w:date="2018-04-17T10:43:00Z"/>
              <w:rFonts w:ascii="Arial" w:hAnsi="Arial" w:cs="Arial"/>
            </w:rPr>
          </w:rPrChange>
        </w:rPr>
      </w:pPr>
    </w:p>
    <w:p w14:paraId="7F50D51B" w14:textId="387C1BD7" w:rsidR="00FF2600" w:rsidRPr="0046749C" w:rsidRDefault="00B73662" w:rsidP="00FF2600">
      <w:pPr>
        <w:ind w:left="360"/>
        <w:jc w:val="center"/>
        <w:rPr>
          <w:ins w:id="3000" w:author="Microsoft Office User" w:date="2018-04-17T10:48:00Z"/>
          <w:rFonts w:ascii="Arial" w:hAnsi="Arial" w:cs="Arial"/>
          <w:noProof/>
          <w:rPrChange w:id="3001" w:author="Trần Công Tiến" w:date="2018-05-29T10:29:00Z">
            <w:rPr>
              <w:ins w:id="3002" w:author="Microsoft Office User" w:date="2018-04-17T10:48:00Z"/>
              <w:rFonts w:ascii="Arial" w:hAnsi="Arial" w:cs="Arial"/>
            </w:rPr>
          </w:rPrChange>
        </w:rPr>
      </w:pPr>
      <w:ins w:id="3003" w:author="Microsoft Office User" w:date="2018-04-10T12:29:00Z">
        <w:r w:rsidRPr="0046749C">
          <w:rPr>
            <w:rFonts w:ascii="Arial" w:hAnsi="Arial" w:cs="Arial"/>
            <w:noProof/>
            <w:rPrChange w:id="3004" w:author="Trần Công Tiến" w:date="2018-05-29T10:29:00Z">
              <w:rPr>
                <w:rFonts w:ascii="Arial" w:hAnsi="Arial" w:cs="Arial"/>
              </w:rPr>
            </w:rPrChange>
          </w:rPr>
          <w:br w:type="page"/>
        </w:r>
      </w:ins>
      <w:ins w:id="3005" w:author="Microsoft Office User" w:date="2018-04-17T10:47:00Z">
        <w:r w:rsidR="00FF2600" w:rsidRPr="0046749C">
          <w:rPr>
            <w:rFonts w:ascii="Arial" w:hAnsi="Arial" w:cs="Arial"/>
            <w:noProof/>
            <w:rPrChange w:id="3006" w:author="Trần Công Tiến" w:date="2018-05-29T10:29:00Z">
              <w:rPr>
                <w:rFonts w:ascii="Arial" w:hAnsi="Arial" w:cs="Arial"/>
              </w:rPr>
            </w:rPrChange>
          </w:rPr>
          <w:lastRenderedPageBreak/>
          <w:t>KHÂU THANH TOÁN</w:t>
        </w:r>
      </w:ins>
    </w:p>
    <w:p w14:paraId="5D009854" w14:textId="77777777" w:rsidR="00FF2600" w:rsidRPr="0046749C" w:rsidRDefault="00FF2600" w:rsidP="00FF2600">
      <w:pPr>
        <w:ind w:left="360"/>
        <w:jc w:val="center"/>
        <w:rPr>
          <w:ins w:id="3007" w:author="Microsoft Office User" w:date="2018-04-17T10:47:00Z"/>
          <w:rFonts w:ascii="Arial" w:hAnsi="Arial" w:cs="Arial"/>
          <w:noProof/>
          <w:rPrChange w:id="3008" w:author="Trần Công Tiến" w:date="2018-05-29T10:29:00Z">
            <w:rPr>
              <w:ins w:id="3009" w:author="Microsoft Office User" w:date="2018-04-17T10:47:00Z"/>
              <w:rFonts w:ascii="Arial" w:hAnsi="Arial" w:cs="Arial"/>
            </w:rPr>
          </w:rPrChange>
        </w:rPr>
      </w:pPr>
    </w:p>
    <w:p w14:paraId="7AE0BAEF" w14:textId="77777777" w:rsidR="00FF2600" w:rsidRPr="0046749C" w:rsidRDefault="00FF2600">
      <w:pPr>
        <w:spacing w:after="160" w:line="259" w:lineRule="auto"/>
        <w:rPr>
          <w:ins w:id="3010" w:author="Microsoft Office User" w:date="2018-04-17T10:48:00Z"/>
          <w:rFonts w:ascii="Arial" w:hAnsi="Arial" w:cs="Arial"/>
          <w:noProof/>
          <w:rPrChange w:id="3011" w:author="Trần Công Tiến" w:date="2018-05-29T10:29:00Z">
            <w:rPr>
              <w:ins w:id="3012" w:author="Microsoft Office User" w:date="2018-04-17T10:48:00Z"/>
              <w:rFonts w:ascii="Arial" w:hAnsi="Arial" w:cs="Arial"/>
            </w:rPr>
          </w:rPrChange>
        </w:rPr>
      </w:pPr>
      <w:ins w:id="3013" w:author="Microsoft Office User" w:date="2018-04-17T10:47:00Z">
        <w:r w:rsidRPr="005035B1">
          <w:rPr>
            <w:rFonts w:ascii="Arial" w:hAnsi="Arial" w:cs="Arial"/>
            <w:noProof/>
          </w:rPr>
          <w:drawing>
            <wp:anchor distT="0" distB="0" distL="114300" distR="114300" simplePos="0" relativeHeight="251660288" behindDoc="0" locked="0" layoutInCell="1" allowOverlap="1" wp14:anchorId="0A6256B5" wp14:editId="2709AA89">
              <wp:simplePos x="0" y="0"/>
              <wp:positionH relativeFrom="margin">
                <wp:posOffset>1064098</wp:posOffset>
              </wp:positionH>
              <wp:positionV relativeFrom="margin">
                <wp:posOffset>301557</wp:posOffset>
              </wp:positionV>
              <wp:extent cx="5080000" cy="48260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hâu thanh toán.jpg"/>
                      <pic:cNvPicPr/>
                    </pic:nvPicPr>
                    <pic:blipFill>
                      <a:blip r:embed="rId16">
                        <a:extLst>
                          <a:ext uri="{28A0092B-C50C-407E-A947-70E740481C1C}">
                            <a14:useLocalDpi xmlns:a14="http://schemas.microsoft.com/office/drawing/2010/main" val="0"/>
                          </a:ext>
                        </a:extLst>
                      </a:blip>
                      <a:stretch>
                        <a:fillRect/>
                      </a:stretch>
                    </pic:blipFill>
                    <pic:spPr>
                      <a:xfrm>
                        <a:off x="0" y="0"/>
                        <a:ext cx="5080000" cy="4826000"/>
                      </a:xfrm>
                      <a:prstGeom prst="rect">
                        <a:avLst/>
                      </a:prstGeom>
                    </pic:spPr>
                  </pic:pic>
                </a:graphicData>
              </a:graphic>
            </wp:anchor>
          </w:drawing>
        </w:r>
        <w:r w:rsidRPr="0046749C">
          <w:rPr>
            <w:rFonts w:ascii="Arial" w:hAnsi="Arial" w:cs="Arial"/>
            <w:noProof/>
            <w:rPrChange w:id="3014" w:author="Trần Công Tiến" w:date="2018-05-29T10:29:00Z">
              <w:rPr>
                <w:rFonts w:ascii="Arial" w:hAnsi="Arial" w:cs="Arial"/>
              </w:rPr>
            </w:rPrChange>
          </w:rPr>
          <w:t xml:space="preserve"> </w:t>
        </w:r>
      </w:ins>
    </w:p>
    <w:p w14:paraId="639F805B" w14:textId="77777777" w:rsidR="00FF2600" w:rsidRPr="0046749C" w:rsidRDefault="00FF2600">
      <w:pPr>
        <w:spacing w:after="160" w:line="259" w:lineRule="auto"/>
        <w:rPr>
          <w:ins w:id="3015" w:author="Microsoft Office User" w:date="2018-04-17T10:48:00Z"/>
          <w:rFonts w:ascii="Arial" w:hAnsi="Arial" w:cs="Arial"/>
          <w:noProof/>
          <w:rPrChange w:id="3016" w:author="Trần Công Tiến" w:date="2018-05-29T10:29:00Z">
            <w:rPr>
              <w:ins w:id="3017" w:author="Microsoft Office User" w:date="2018-04-17T10:48:00Z"/>
              <w:rFonts w:ascii="Arial" w:hAnsi="Arial" w:cs="Arial"/>
            </w:rPr>
          </w:rPrChange>
        </w:rPr>
      </w:pPr>
    </w:p>
    <w:p w14:paraId="790C0F67" w14:textId="77777777" w:rsidR="00FF2600" w:rsidRPr="0046749C" w:rsidRDefault="00FF2600">
      <w:pPr>
        <w:spacing w:after="160" w:line="259" w:lineRule="auto"/>
        <w:rPr>
          <w:ins w:id="3018" w:author="Microsoft Office User" w:date="2018-04-17T10:48:00Z"/>
          <w:rFonts w:ascii="Arial" w:hAnsi="Arial" w:cs="Arial"/>
          <w:noProof/>
          <w:rPrChange w:id="3019" w:author="Trần Công Tiến" w:date="2018-05-29T10:29:00Z">
            <w:rPr>
              <w:ins w:id="3020" w:author="Microsoft Office User" w:date="2018-04-17T10:48:00Z"/>
              <w:rFonts w:ascii="Arial" w:hAnsi="Arial" w:cs="Arial"/>
            </w:rPr>
          </w:rPrChange>
        </w:rPr>
      </w:pPr>
    </w:p>
    <w:p w14:paraId="5EB7D548" w14:textId="77777777" w:rsidR="00FF2600" w:rsidRPr="0046749C" w:rsidRDefault="00FF2600">
      <w:pPr>
        <w:spacing w:after="160" w:line="259" w:lineRule="auto"/>
        <w:rPr>
          <w:ins w:id="3021" w:author="Microsoft Office User" w:date="2018-04-17T10:48:00Z"/>
          <w:rFonts w:ascii="Arial" w:hAnsi="Arial" w:cs="Arial"/>
          <w:noProof/>
          <w:rPrChange w:id="3022" w:author="Trần Công Tiến" w:date="2018-05-29T10:29:00Z">
            <w:rPr>
              <w:ins w:id="3023" w:author="Microsoft Office User" w:date="2018-04-17T10:48:00Z"/>
              <w:rFonts w:ascii="Arial" w:hAnsi="Arial" w:cs="Arial"/>
            </w:rPr>
          </w:rPrChange>
        </w:rPr>
      </w:pPr>
    </w:p>
    <w:p w14:paraId="4D7E1687" w14:textId="77777777" w:rsidR="00FF2600" w:rsidRPr="0046749C" w:rsidRDefault="00FF2600">
      <w:pPr>
        <w:spacing w:after="160" w:line="259" w:lineRule="auto"/>
        <w:rPr>
          <w:ins w:id="3024" w:author="Microsoft Office User" w:date="2018-04-17T10:48:00Z"/>
          <w:rFonts w:ascii="Arial" w:hAnsi="Arial" w:cs="Arial"/>
          <w:noProof/>
          <w:rPrChange w:id="3025" w:author="Trần Công Tiến" w:date="2018-05-29T10:29:00Z">
            <w:rPr>
              <w:ins w:id="3026" w:author="Microsoft Office User" w:date="2018-04-17T10:48:00Z"/>
              <w:rFonts w:ascii="Arial" w:hAnsi="Arial" w:cs="Arial"/>
            </w:rPr>
          </w:rPrChange>
        </w:rPr>
      </w:pPr>
    </w:p>
    <w:p w14:paraId="79331E0B" w14:textId="77777777" w:rsidR="00FF2600" w:rsidRPr="0046749C" w:rsidRDefault="00FF2600">
      <w:pPr>
        <w:spacing w:after="160" w:line="259" w:lineRule="auto"/>
        <w:rPr>
          <w:ins w:id="3027" w:author="Microsoft Office User" w:date="2018-04-17T10:48:00Z"/>
          <w:rFonts w:ascii="Arial" w:hAnsi="Arial" w:cs="Arial"/>
          <w:noProof/>
          <w:rPrChange w:id="3028" w:author="Trần Công Tiến" w:date="2018-05-29T10:29:00Z">
            <w:rPr>
              <w:ins w:id="3029" w:author="Microsoft Office User" w:date="2018-04-17T10:48:00Z"/>
              <w:rFonts w:ascii="Arial" w:hAnsi="Arial" w:cs="Arial"/>
            </w:rPr>
          </w:rPrChange>
        </w:rPr>
      </w:pPr>
    </w:p>
    <w:p w14:paraId="39148681" w14:textId="77777777" w:rsidR="00FF2600" w:rsidRPr="0046749C" w:rsidRDefault="00FF2600">
      <w:pPr>
        <w:spacing w:after="160" w:line="259" w:lineRule="auto"/>
        <w:rPr>
          <w:ins w:id="3030" w:author="Microsoft Office User" w:date="2018-04-17T10:48:00Z"/>
          <w:rFonts w:ascii="Arial" w:hAnsi="Arial" w:cs="Arial"/>
          <w:noProof/>
          <w:rPrChange w:id="3031" w:author="Trần Công Tiến" w:date="2018-05-29T10:29:00Z">
            <w:rPr>
              <w:ins w:id="3032" w:author="Microsoft Office User" w:date="2018-04-17T10:48:00Z"/>
              <w:rFonts w:ascii="Arial" w:hAnsi="Arial" w:cs="Arial"/>
            </w:rPr>
          </w:rPrChange>
        </w:rPr>
      </w:pPr>
    </w:p>
    <w:p w14:paraId="6378DC1A" w14:textId="77777777" w:rsidR="00FF2600" w:rsidRPr="0046749C" w:rsidRDefault="00FF2600">
      <w:pPr>
        <w:spacing w:after="160" w:line="259" w:lineRule="auto"/>
        <w:rPr>
          <w:ins w:id="3033" w:author="Microsoft Office User" w:date="2018-04-17T10:48:00Z"/>
          <w:rFonts w:ascii="Arial" w:hAnsi="Arial" w:cs="Arial"/>
          <w:noProof/>
          <w:rPrChange w:id="3034" w:author="Trần Công Tiến" w:date="2018-05-29T10:29:00Z">
            <w:rPr>
              <w:ins w:id="3035" w:author="Microsoft Office User" w:date="2018-04-17T10:48:00Z"/>
              <w:rFonts w:ascii="Arial" w:hAnsi="Arial" w:cs="Arial"/>
            </w:rPr>
          </w:rPrChange>
        </w:rPr>
      </w:pPr>
    </w:p>
    <w:p w14:paraId="2EA0B819" w14:textId="77777777" w:rsidR="00FF2600" w:rsidRPr="0046749C" w:rsidRDefault="00FF2600">
      <w:pPr>
        <w:spacing w:after="160" w:line="259" w:lineRule="auto"/>
        <w:rPr>
          <w:ins w:id="3036" w:author="Microsoft Office User" w:date="2018-04-17T10:48:00Z"/>
          <w:rFonts w:ascii="Arial" w:hAnsi="Arial" w:cs="Arial"/>
          <w:noProof/>
          <w:rPrChange w:id="3037" w:author="Trần Công Tiến" w:date="2018-05-29T10:29:00Z">
            <w:rPr>
              <w:ins w:id="3038" w:author="Microsoft Office User" w:date="2018-04-17T10:48:00Z"/>
              <w:rFonts w:ascii="Arial" w:hAnsi="Arial" w:cs="Arial"/>
            </w:rPr>
          </w:rPrChange>
        </w:rPr>
      </w:pPr>
    </w:p>
    <w:p w14:paraId="66C36B13" w14:textId="77777777" w:rsidR="00FF2600" w:rsidRPr="0046749C" w:rsidRDefault="00FF2600">
      <w:pPr>
        <w:spacing w:after="160" w:line="259" w:lineRule="auto"/>
        <w:rPr>
          <w:ins w:id="3039" w:author="Microsoft Office User" w:date="2018-04-17T10:48:00Z"/>
          <w:rFonts w:ascii="Arial" w:hAnsi="Arial" w:cs="Arial"/>
          <w:noProof/>
          <w:rPrChange w:id="3040" w:author="Trần Công Tiến" w:date="2018-05-29T10:29:00Z">
            <w:rPr>
              <w:ins w:id="3041" w:author="Microsoft Office User" w:date="2018-04-17T10:48:00Z"/>
              <w:rFonts w:ascii="Arial" w:hAnsi="Arial" w:cs="Arial"/>
            </w:rPr>
          </w:rPrChange>
        </w:rPr>
      </w:pPr>
    </w:p>
    <w:p w14:paraId="71EFA97E" w14:textId="77777777" w:rsidR="00FF2600" w:rsidRPr="0046749C" w:rsidRDefault="00FF2600">
      <w:pPr>
        <w:spacing w:after="160" w:line="259" w:lineRule="auto"/>
        <w:rPr>
          <w:ins w:id="3042" w:author="Microsoft Office User" w:date="2018-04-17T10:48:00Z"/>
          <w:rFonts w:ascii="Arial" w:hAnsi="Arial" w:cs="Arial"/>
          <w:noProof/>
          <w:rPrChange w:id="3043" w:author="Trần Công Tiến" w:date="2018-05-29T10:29:00Z">
            <w:rPr>
              <w:ins w:id="3044" w:author="Microsoft Office User" w:date="2018-04-17T10:48:00Z"/>
              <w:rFonts w:ascii="Arial" w:hAnsi="Arial" w:cs="Arial"/>
            </w:rPr>
          </w:rPrChange>
        </w:rPr>
      </w:pPr>
    </w:p>
    <w:p w14:paraId="12462EB4" w14:textId="77777777" w:rsidR="00FF2600" w:rsidRPr="0046749C" w:rsidRDefault="00FF2600">
      <w:pPr>
        <w:spacing w:after="160" w:line="259" w:lineRule="auto"/>
        <w:rPr>
          <w:ins w:id="3045" w:author="Microsoft Office User" w:date="2018-04-17T10:48:00Z"/>
          <w:rFonts w:ascii="Arial" w:hAnsi="Arial" w:cs="Arial"/>
          <w:noProof/>
          <w:rPrChange w:id="3046" w:author="Trần Công Tiến" w:date="2018-05-29T10:29:00Z">
            <w:rPr>
              <w:ins w:id="3047" w:author="Microsoft Office User" w:date="2018-04-17T10:48:00Z"/>
              <w:rFonts w:ascii="Arial" w:hAnsi="Arial" w:cs="Arial"/>
            </w:rPr>
          </w:rPrChange>
        </w:rPr>
      </w:pPr>
    </w:p>
    <w:p w14:paraId="297A6078" w14:textId="77777777" w:rsidR="00FF2600" w:rsidRPr="0046749C" w:rsidRDefault="00FF2600">
      <w:pPr>
        <w:spacing w:after="160" w:line="259" w:lineRule="auto"/>
        <w:rPr>
          <w:ins w:id="3048" w:author="Microsoft Office User" w:date="2018-04-17T10:48:00Z"/>
          <w:rFonts w:ascii="Arial" w:hAnsi="Arial" w:cs="Arial"/>
          <w:noProof/>
          <w:rPrChange w:id="3049" w:author="Trần Công Tiến" w:date="2018-05-29T10:29:00Z">
            <w:rPr>
              <w:ins w:id="3050" w:author="Microsoft Office User" w:date="2018-04-17T10:48:00Z"/>
              <w:rFonts w:ascii="Arial" w:hAnsi="Arial" w:cs="Arial"/>
            </w:rPr>
          </w:rPrChange>
        </w:rPr>
      </w:pPr>
    </w:p>
    <w:p w14:paraId="56D3B475" w14:textId="77777777" w:rsidR="00FF2600" w:rsidRPr="0046749C" w:rsidRDefault="00FF2600">
      <w:pPr>
        <w:spacing w:after="160" w:line="259" w:lineRule="auto"/>
        <w:rPr>
          <w:ins w:id="3051" w:author="Microsoft Office User" w:date="2018-04-17T10:48:00Z"/>
          <w:rFonts w:ascii="Arial" w:hAnsi="Arial" w:cs="Arial"/>
          <w:noProof/>
          <w:rPrChange w:id="3052" w:author="Trần Công Tiến" w:date="2018-05-29T10:29:00Z">
            <w:rPr>
              <w:ins w:id="3053" w:author="Microsoft Office User" w:date="2018-04-17T10:48:00Z"/>
              <w:rFonts w:ascii="Arial" w:hAnsi="Arial" w:cs="Arial"/>
            </w:rPr>
          </w:rPrChange>
        </w:rPr>
      </w:pPr>
    </w:p>
    <w:p w14:paraId="12BED6AE" w14:textId="77777777" w:rsidR="00FF2600" w:rsidRPr="0046749C" w:rsidRDefault="00FF2600">
      <w:pPr>
        <w:spacing w:after="160" w:line="259" w:lineRule="auto"/>
        <w:rPr>
          <w:ins w:id="3054" w:author="Microsoft Office User" w:date="2018-04-17T10:48:00Z"/>
          <w:rFonts w:ascii="Arial" w:hAnsi="Arial" w:cs="Arial"/>
          <w:noProof/>
          <w:rPrChange w:id="3055" w:author="Trần Công Tiến" w:date="2018-05-29T10:29:00Z">
            <w:rPr>
              <w:ins w:id="3056" w:author="Microsoft Office User" w:date="2018-04-17T10:48:00Z"/>
              <w:rFonts w:ascii="Arial" w:hAnsi="Arial" w:cs="Arial"/>
            </w:rPr>
          </w:rPrChange>
        </w:rPr>
      </w:pPr>
    </w:p>
    <w:p w14:paraId="3E3E9373" w14:textId="77777777" w:rsidR="00FF2600" w:rsidRPr="0046749C" w:rsidRDefault="00FF2600">
      <w:pPr>
        <w:spacing w:after="160" w:line="259" w:lineRule="auto"/>
        <w:rPr>
          <w:ins w:id="3057" w:author="Microsoft Office User" w:date="2018-04-17T10:48:00Z"/>
          <w:rFonts w:ascii="Arial" w:hAnsi="Arial" w:cs="Arial"/>
          <w:noProof/>
          <w:rPrChange w:id="3058" w:author="Trần Công Tiến" w:date="2018-05-29T10:29:00Z">
            <w:rPr>
              <w:ins w:id="3059" w:author="Microsoft Office User" w:date="2018-04-17T10:48:00Z"/>
              <w:rFonts w:ascii="Arial" w:hAnsi="Arial" w:cs="Arial"/>
            </w:rPr>
          </w:rPrChange>
        </w:rPr>
      </w:pPr>
    </w:p>
    <w:p w14:paraId="01AB6C23" w14:textId="77777777" w:rsidR="00FF2600" w:rsidRPr="0046749C" w:rsidRDefault="00FF2600">
      <w:pPr>
        <w:spacing w:after="160" w:line="259" w:lineRule="auto"/>
        <w:rPr>
          <w:ins w:id="3060" w:author="Microsoft Office User" w:date="2018-04-17T10:48:00Z"/>
          <w:rFonts w:ascii="Arial" w:hAnsi="Arial" w:cs="Arial"/>
          <w:noProof/>
          <w:rPrChange w:id="3061" w:author="Trần Công Tiến" w:date="2018-05-29T10:29:00Z">
            <w:rPr>
              <w:ins w:id="3062" w:author="Microsoft Office User" w:date="2018-04-17T10:48:00Z"/>
              <w:rFonts w:ascii="Arial" w:hAnsi="Arial" w:cs="Arial"/>
            </w:rPr>
          </w:rPrChange>
        </w:rPr>
      </w:pPr>
    </w:p>
    <w:p w14:paraId="28602786" w14:textId="77777777" w:rsidR="00FF2600" w:rsidRPr="0046749C" w:rsidRDefault="00FF2600">
      <w:pPr>
        <w:spacing w:after="160" w:line="259" w:lineRule="auto"/>
        <w:rPr>
          <w:ins w:id="3063" w:author="Microsoft Office User" w:date="2018-04-17T10:48:00Z"/>
          <w:rFonts w:ascii="Arial" w:hAnsi="Arial" w:cs="Arial"/>
          <w:noProof/>
          <w:rPrChange w:id="3064" w:author="Trần Công Tiến" w:date="2018-05-29T10:29:00Z">
            <w:rPr>
              <w:ins w:id="3065" w:author="Microsoft Office User" w:date="2018-04-17T10:48:00Z"/>
              <w:rFonts w:ascii="Arial" w:hAnsi="Arial" w:cs="Arial"/>
            </w:rPr>
          </w:rPrChange>
        </w:rPr>
      </w:pPr>
    </w:p>
    <w:p w14:paraId="007200D0" w14:textId="54437C85" w:rsidR="00FF2600" w:rsidRPr="0046749C" w:rsidRDefault="00FF2600">
      <w:pPr>
        <w:spacing w:after="160" w:line="259" w:lineRule="auto"/>
        <w:rPr>
          <w:ins w:id="3066" w:author="Microsoft Office User" w:date="2018-04-17T10:48:00Z"/>
          <w:rFonts w:ascii="Arial" w:hAnsi="Arial" w:cs="Arial"/>
          <w:noProof/>
          <w:rPrChange w:id="3067" w:author="Trần Công Tiến" w:date="2018-05-29T10:29:00Z">
            <w:rPr>
              <w:ins w:id="3068" w:author="Microsoft Office User" w:date="2018-04-17T10:48:00Z"/>
              <w:rFonts w:ascii="Arial" w:hAnsi="Arial" w:cs="Arial"/>
            </w:rPr>
          </w:rPrChange>
        </w:rPr>
      </w:pPr>
      <w:ins w:id="3069" w:author="Microsoft Office User" w:date="2018-04-17T10:48:00Z">
        <w:r w:rsidRPr="0046749C">
          <w:rPr>
            <w:rFonts w:ascii="Arial" w:hAnsi="Arial" w:cs="Arial"/>
            <w:noProof/>
            <w:rPrChange w:id="3070" w:author="Trần Công Tiến" w:date="2018-05-29T10:29:00Z">
              <w:rPr>
                <w:rFonts w:ascii="Arial" w:hAnsi="Arial" w:cs="Arial"/>
              </w:rPr>
            </w:rPrChange>
          </w:rPr>
          <w:t>D1:</w:t>
        </w:r>
      </w:ins>
      <w:ins w:id="3071" w:author="Microsoft Office User" w:date="2018-04-17T10:49:00Z">
        <w:r w:rsidRPr="0046749C">
          <w:rPr>
            <w:rFonts w:ascii="Arial" w:hAnsi="Arial" w:cs="Arial"/>
            <w:noProof/>
            <w:rPrChange w:id="3072" w:author="Trần Công Tiến" w:date="2018-05-29T10:29:00Z">
              <w:rPr>
                <w:rFonts w:ascii="Arial" w:hAnsi="Arial" w:cs="Arial"/>
              </w:rPr>
            </w:rPrChange>
          </w:rPr>
          <w:t xml:space="preserve"> </w:t>
        </w:r>
        <w:del w:id="3073" w:author="Trần Công Tiến" w:date="2018-05-29T10:36:00Z">
          <w:r w:rsidRPr="0046749C" w:rsidDel="0046749C">
            <w:rPr>
              <w:rFonts w:ascii="Arial" w:hAnsi="Arial" w:cs="Arial"/>
              <w:noProof/>
              <w:rPrChange w:id="3074" w:author="Trần Công Tiến" w:date="2018-05-29T10:29:00Z">
                <w:rPr>
                  <w:rFonts w:ascii="Arial" w:hAnsi="Arial" w:cs="Arial"/>
                </w:rPr>
              </w:rPrChange>
            </w:rPr>
            <w:delText>Trạng thái</w:delText>
          </w:r>
        </w:del>
      </w:ins>
      <w:ins w:id="3075" w:author="Trần Công Tiến" w:date="2018-05-29T10:36:00Z">
        <w:r w:rsidR="0046749C">
          <w:rPr>
            <w:rFonts w:ascii="Arial" w:hAnsi="Arial" w:cs="Arial"/>
            <w:noProof/>
          </w:rPr>
          <w:t>Thông tin</w:t>
        </w:r>
      </w:ins>
      <w:ins w:id="3076" w:author="Microsoft Office User" w:date="2018-04-17T10:49:00Z">
        <w:r w:rsidRPr="0046749C">
          <w:rPr>
            <w:rFonts w:ascii="Arial" w:hAnsi="Arial" w:cs="Arial"/>
            <w:noProof/>
            <w:rPrChange w:id="3077" w:author="Trần Công Tiến" w:date="2018-05-29T10:29:00Z">
              <w:rPr>
                <w:rFonts w:ascii="Arial" w:hAnsi="Arial" w:cs="Arial"/>
              </w:rPr>
            </w:rPrChange>
          </w:rPr>
          <w:t xml:space="preserve"> hóa đơn</w:t>
        </w:r>
      </w:ins>
    </w:p>
    <w:p w14:paraId="76DFDF10" w14:textId="06FBBBF5" w:rsidR="00FF2600" w:rsidRPr="0046749C" w:rsidRDefault="00FF2600">
      <w:pPr>
        <w:spacing w:after="160" w:line="259" w:lineRule="auto"/>
        <w:rPr>
          <w:ins w:id="3078" w:author="Microsoft Office User" w:date="2018-04-17T10:48:00Z"/>
          <w:rFonts w:ascii="Arial" w:hAnsi="Arial" w:cs="Arial"/>
          <w:noProof/>
          <w:rPrChange w:id="3079" w:author="Trần Công Tiến" w:date="2018-05-29T10:29:00Z">
            <w:rPr>
              <w:ins w:id="3080" w:author="Microsoft Office User" w:date="2018-04-17T10:48:00Z"/>
              <w:rFonts w:ascii="Arial" w:hAnsi="Arial" w:cs="Arial"/>
            </w:rPr>
          </w:rPrChange>
        </w:rPr>
      </w:pPr>
      <w:ins w:id="3081" w:author="Microsoft Office User" w:date="2018-04-17T10:48:00Z">
        <w:r w:rsidRPr="0046749C">
          <w:rPr>
            <w:rFonts w:ascii="Arial" w:hAnsi="Arial" w:cs="Arial"/>
            <w:noProof/>
            <w:rPrChange w:id="3082" w:author="Trần Công Tiến" w:date="2018-05-29T10:29:00Z">
              <w:rPr>
                <w:rFonts w:ascii="Arial" w:hAnsi="Arial" w:cs="Arial"/>
              </w:rPr>
            </w:rPrChange>
          </w:rPr>
          <w:t xml:space="preserve">D2: Mã </w:t>
        </w:r>
      </w:ins>
      <w:ins w:id="3083" w:author="Microsoft Office User" w:date="2018-04-17T10:49:00Z">
        <w:r w:rsidRPr="0046749C">
          <w:rPr>
            <w:rFonts w:ascii="Arial" w:hAnsi="Arial" w:cs="Arial"/>
            <w:noProof/>
            <w:rPrChange w:id="3084" w:author="Trần Công Tiến" w:date="2018-05-29T10:29:00Z">
              <w:rPr>
                <w:rFonts w:ascii="Arial" w:hAnsi="Arial" w:cs="Arial"/>
              </w:rPr>
            </w:rPrChange>
          </w:rPr>
          <w:t>hóa đơn</w:t>
        </w:r>
      </w:ins>
      <w:ins w:id="3085" w:author="Microsoft Office User" w:date="2018-04-17T10:48:00Z">
        <w:r w:rsidRPr="0046749C">
          <w:rPr>
            <w:rFonts w:ascii="Arial" w:hAnsi="Arial" w:cs="Arial"/>
            <w:noProof/>
            <w:rPrChange w:id="3086" w:author="Trần Công Tiến" w:date="2018-05-29T10:29:00Z">
              <w:rPr>
                <w:rFonts w:ascii="Arial" w:hAnsi="Arial" w:cs="Arial"/>
              </w:rPr>
            </w:rPrChange>
          </w:rPr>
          <w:t>, mã nhân viên</w:t>
        </w:r>
      </w:ins>
    </w:p>
    <w:p w14:paraId="385D82C0" w14:textId="5E56D1BA" w:rsidR="00FF2600" w:rsidRPr="0046749C" w:rsidRDefault="00FF2600">
      <w:pPr>
        <w:spacing w:after="160" w:line="259" w:lineRule="auto"/>
        <w:rPr>
          <w:ins w:id="3087" w:author="Microsoft Office User" w:date="2018-04-17T10:48:00Z"/>
          <w:rFonts w:ascii="Arial" w:hAnsi="Arial" w:cs="Arial"/>
          <w:noProof/>
          <w:rPrChange w:id="3088" w:author="Trần Công Tiến" w:date="2018-05-29T10:29:00Z">
            <w:rPr>
              <w:ins w:id="3089" w:author="Microsoft Office User" w:date="2018-04-17T10:48:00Z"/>
              <w:rFonts w:ascii="Arial" w:hAnsi="Arial" w:cs="Arial"/>
            </w:rPr>
          </w:rPrChange>
        </w:rPr>
      </w:pPr>
      <w:ins w:id="3090" w:author="Microsoft Office User" w:date="2018-04-17T10:48:00Z">
        <w:r w:rsidRPr="0046749C">
          <w:rPr>
            <w:rFonts w:ascii="Arial" w:hAnsi="Arial" w:cs="Arial"/>
            <w:noProof/>
            <w:rPrChange w:id="3091" w:author="Trần Công Tiến" w:date="2018-05-29T10:29:00Z">
              <w:rPr>
                <w:rFonts w:ascii="Arial" w:hAnsi="Arial" w:cs="Arial"/>
              </w:rPr>
            </w:rPrChange>
          </w:rPr>
          <w:t>D3:</w:t>
        </w:r>
      </w:ins>
      <w:ins w:id="3092" w:author="Microsoft Office User" w:date="2018-04-17T10:49:00Z">
        <w:r w:rsidRPr="0046749C">
          <w:rPr>
            <w:rFonts w:ascii="Arial" w:hAnsi="Arial" w:cs="Arial"/>
            <w:noProof/>
            <w:rPrChange w:id="3093" w:author="Trần Công Tiến" w:date="2018-05-29T10:29:00Z">
              <w:rPr>
                <w:rFonts w:ascii="Arial" w:hAnsi="Arial" w:cs="Arial"/>
              </w:rPr>
            </w:rPrChange>
          </w:rPr>
          <w:t xml:space="preserve"> Thông tin hóa đơn </w:t>
        </w:r>
      </w:ins>
    </w:p>
    <w:p w14:paraId="6F3E67A7" w14:textId="2CD3E63A" w:rsidR="00FF2600" w:rsidRPr="0046749C" w:rsidRDefault="00FF2600">
      <w:pPr>
        <w:spacing w:after="160" w:line="259" w:lineRule="auto"/>
        <w:rPr>
          <w:ins w:id="3094" w:author="Microsoft Office User" w:date="2018-04-17T10:48:00Z"/>
          <w:rFonts w:ascii="Arial" w:hAnsi="Arial" w:cs="Arial"/>
          <w:noProof/>
          <w:rPrChange w:id="3095" w:author="Trần Công Tiến" w:date="2018-05-29T10:29:00Z">
            <w:rPr>
              <w:ins w:id="3096" w:author="Microsoft Office User" w:date="2018-04-17T10:48:00Z"/>
              <w:rFonts w:ascii="Arial" w:hAnsi="Arial" w:cs="Arial"/>
            </w:rPr>
          </w:rPrChange>
        </w:rPr>
      </w:pPr>
      <w:ins w:id="3097" w:author="Microsoft Office User" w:date="2018-04-17T10:48:00Z">
        <w:r w:rsidRPr="0046749C">
          <w:rPr>
            <w:rFonts w:ascii="Arial" w:hAnsi="Arial" w:cs="Arial"/>
            <w:noProof/>
            <w:rPrChange w:id="3098" w:author="Trần Công Tiến" w:date="2018-05-29T10:29:00Z">
              <w:rPr>
                <w:rFonts w:ascii="Arial" w:hAnsi="Arial" w:cs="Arial"/>
              </w:rPr>
            </w:rPrChange>
          </w:rPr>
          <w:t>D4:</w:t>
        </w:r>
      </w:ins>
      <w:ins w:id="3099" w:author="Microsoft Office User" w:date="2018-04-17T10:49:00Z">
        <w:r w:rsidRPr="0046749C">
          <w:rPr>
            <w:rFonts w:ascii="Arial" w:hAnsi="Arial" w:cs="Arial"/>
            <w:noProof/>
            <w:rPrChange w:id="3100" w:author="Trần Công Tiến" w:date="2018-05-29T10:29:00Z">
              <w:rPr>
                <w:rFonts w:ascii="Arial" w:hAnsi="Arial" w:cs="Arial"/>
              </w:rPr>
            </w:rPrChange>
          </w:rPr>
          <w:t xml:space="preserve"> Mã hóa đơn</w:t>
        </w:r>
      </w:ins>
    </w:p>
    <w:p w14:paraId="4132F46F" w14:textId="77777777" w:rsidR="00FF2600" w:rsidRDefault="00FF2600" w:rsidP="0012196D">
      <w:pPr>
        <w:spacing w:after="160" w:line="259" w:lineRule="auto"/>
        <w:rPr>
          <w:ins w:id="3101" w:author="Trần Công Tiến" w:date="2018-05-29T10:36:00Z"/>
          <w:rFonts w:ascii="Arial" w:hAnsi="Arial" w:cs="Arial"/>
          <w:noProof/>
        </w:rPr>
      </w:pPr>
      <w:ins w:id="3102" w:author="Microsoft Office User" w:date="2018-04-17T10:48:00Z">
        <w:r w:rsidRPr="0046749C">
          <w:rPr>
            <w:rFonts w:ascii="Arial" w:hAnsi="Arial" w:cs="Arial"/>
            <w:noProof/>
            <w:rPrChange w:id="3103" w:author="Trần Công Tiến" w:date="2018-05-29T10:29:00Z">
              <w:rPr>
                <w:rFonts w:ascii="Arial" w:hAnsi="Arial" w:cs="Arial"/>
              </w:rPr>
            </w:rPrChange>
          </w:rPr>
          <w:t>D5:</w:t>
        </w:r>
      </w:ins>
      <w:ins w:id="3104" w:author="Microsoft Office User" w:date="2018-04-17T10:50:00Z">
        <w:r w:rsidRPr="0046749C">
          <w:rPr>
            <w:rFonts w:ascii="Arial" w:hAnsi="Arial" w:cs="Arial"/>
            <w:noProof/>
            <w:rPrChange w:id="3105" w:author="Trần Công Tiến" w:date="2018-05-29T10:29:00Z">
              <w:rPr>
                <w:rFonts w:ascii="Arial" w:hAnsi="Arial" w:cs="Arial"/>
              </w:rPr>
            </w:rPrChange>
          </w:rPr>
          <w:t xml:space="preserve"> Hóa đơn</w:t>
        </w:r>
      </w:ins>
    </w:p>
    <w:p w14:paraId="3C0CCC70" w14:textId="520BC186" w:rsidR="0046749C" w:rsidRPr="0046749C" w:rsidRDefault="0046749C" w:rsidP="0012196D">
      <w:pPr>
        <w:spacing w:after="160" w:line="259" w:lineRule="auto"/>
        <w:rPr>
          <w:ins w:id="3106" w:author="Microsoft Office User" w:date="2018-04-17T10:50:00Z"/>
          <w:rFonts w:ascii="Arial" w:hAnsi="Arial" w:cs="Arial"/>
          <w:noProof/>
          <w:rPrChange w:id="3107" w:author="Trần Công Tiến" w:date="2018-05-29T10:29:00Z">
            <w:rPr>
              <w:ins w:id="3108" w:author="Microsoft Office User" w:date="2018-04-17T10:50:00Z"/>
              <w:rFonts w:ascii="Arial" w:hAnsi="Arial" w:cs="Arial"/>
            </w:rPr>
          </w:rPrChange>
        </w:rPr>
      </w:pPr>
      <w:ins w:id="3109" w:author="Trần Công Tiến" w:date="2018-05-29T10:36:00Z">
        <w:r>
          <w:rPr>
            <w:rFonts w:ascii="Arial" w:hAnsi="Arial" w:cs="Arial"/>
            <w:noProof/>
          </w:rPr>
          <w:t>Mô tả: Nhân viên nhận lệnh thanh toán từ khác, sau đó yêu cầu lệnh thanh toán mã phòng trên ứng dụng, ứng dụng sẽ trả về đơn hàng và in ra bill</w:t>
        </w:r>
      </w:ins>
    </w:p>
    <w:p w14:paraId="30CC97A1" w14:textId="77777777" w:rsidR="00FF2600" w:rsidRPr="0046749C" w:rsidRDefault="00FF2600">
      <w:pPr>
        <w:spacing w:after="160" w:line="259" w:lineRule="auto"/>
        <w:rPr>
          <w:ins w:id="3110" w:author="Microsoft Office User" w:date="2018-04-17T10:50:00Z"/>
          <w:rFonts w:ascii="Arial" w:hAnsi="Arial" w:cs="Arial"/>
          <w:noProof/>
          <w:rPrChange w:id="3111" w:author="Trần Công Tiến" w:date="2018-05-29T10:29:00Z">
            <w:rPr>
              <w:ins w:id="3112" w:author="Microsoft Office User" w:date="2018-04-17T10:50:00Z"/>
              <w:rFonts w:ascii="Arial" w:hAnsi="Arial" w:cs="Arial"/>
            </w:rPr>
          </w:rPrChange>
        </w:rPr>
      </w:pPr>
      <w:ins w:id="3113" w:author="Microsoft Office User" w:date="2018-04-17T10:50:00Z">
        <w:r w:rsidRPr="0046749C">
          <w:rPr>
            <w:rFonts w:ascii="Arial" w:hAnsi="Arial" w:cs="Arial"/>
            <w:noProof/>
            <w:rPrChange w:id="3114" w:author="Trần Công Tiến" w:date="2018-05-29T10:29:00Z">
              <w:rPr>
                <w:rFonts w:ascii="Arial" w:hAnsi="Arial" w:cs="Arial"/>
              </w:rPr>
            </w:rPrChange>
          </w:rPr>
          <w:br w:type="page"/>
        </w:r>
      </w:ins>
    </w:p>
    <w:p w14:paraId="1BDA349F" w14:textId="5BFCAD62" w:rsidR="00FF2600" w:rsidRPr="0046749C" w:rsidRDefault="00FF2600">
      <w:pPr>
        <w:spacing w:after="160" w:line="259" w:lineRule="auto"/>
        <w:jc w:val="center"/>
        <w:rPr>
          <w:ins w:id="3115" w:author="Microsoft Office User" w:date="2018-04-17T10:51:00Z"/>
          <w:rFonts w:ascii="Arial" w:hAnsi="Arial" w:cs="Arial"/>
          <w:noProof/>
        </w:rPr>
        <w:pPrChange w:id="3116" w:author="Microsoft Office User" w:date="2018-04-17T10:51:00Z">
          <w:pPr>
            <w:spacing w:after="160" w:line="259" w:lineRule="auto"/>
          </w:pPr>
        </w:pPrChange>
      </w:pPr>
      <w:ins w:id="3117" w:author="Microsoft Office User" w:date="2018-04-17T10:52:00Z">
        <w:r w:rsidRPr="0046749C">
          <w:rPr>
            <w:rFonts w:ascii="Arial" w:hAnsi="Arial" w:cs="Arial"/>
            <w:noProof/>
            <w:rPrChange w:id="3118" w:author="Trần Công Tiến" w:date="2018-05-29T10:29:00Z">
              <w:rPr>
                <w:rFonts w:ascii="Arial" w:hAnsi="Arial" w:cs="Arial"/>
              </w:rPr>
            </w:rPrChange>
          </w:rPr>
          <w:lastRenderedPageBreak/>
          <w:t>THỐNG KÊ HÀNG HÓA</w:t>
        </w:r>
      </w:ins>
    </w:p>
    <w:p w14:paraId="2749A741" w14:textId="77777777" w:rsidR="00FF2600" w:rsidRPr="0046749C" w:rsidRDefault="00FF2600">
      <w:pPr>
        <w:spacing w:after="160" w:line="259" w:lineRule="auto"/>
        <w:rPr>
          <w:ins w:id="3119" w:author="Microsoft Office User" w:date="2018-04-17T10:51:00Z"/>
          <w:rFonts w:ascii="Arial" w:hAnsi="Arial" w:cs="Arial"/>
          <w:noProof/>
          <w:rPrChange w:id="3120" w:author="Trần Công Tiến" w:date="2018-05-29T10:29:00Z">
            <w:rPr>
              <w:ins w:id="3121" w:author="Microsoft Office User" w:date="2018-04-17T10:51:00Z"/>
              <w:rFonts w:ascii="Arial" w:hAnsi="Arial" w:cs="Arial"/>
            </w:rPr>
          </w:rPrChange>
        </w:rPr>
      </w:pPr>
    </w:p>
    <w:p w14:paraId="4FA2374A" w14:textId="18C6092F" w:rsidR="00FF2600" w:rsidRPr="0046749C" w:rsidRDefault="00FF2600">
      <w:pPr>
        <w:spacing w:after="160" w:line="259" w:lineRule="auto"/>
        <w:rPr>
          <w:ins w:id="3122" w:author="Microsoft Office User" w:date="2018-04-17T10:51:00Z"/>
          <w:rFonts w:ascii="Arial" w:hAnsi="Arial" w:cs="Arial"/>
          <w:noProof/>
          <w:rPrChange w:id="3123" w:author="Trần Công Tiến" w:date="2018-05-29T10:29:00Z">
            <w:rPr>
              <w:ins w:id="3124" w:author="Microsoft Office User" w:date="2018-04-17T10:51:00Z"/>
              <w:rFonts w:ascii="Arial" w:hAnsi="Arial" w:cs="Arial"/>
            </w:rPr>
          </w:rPrChange>
        </w:rPr>
      </w:pPr>
    </w:p>
    <w:p w14:paraId="1D2FE116" w14:textId="237630B0" w:rsidR="00FF2600" w:rsidRPr="0046749C" w:rsidRDefault="00FF2600">
      <w:pPr>
        <w:spacing w:after="160" w:line="259" w:lineRule="auto"/>
        <w:rPr>
          <w:ins w:id="3125" w:author="Microsoft Office User" w:date="2018-04-17T10:51:00Z"/>
          <w:rFonts w:ascii="Arial" w:hAnsi="Arial" w:cs="Arial"/>
          <w:noProof/>
          <w:rPrChange w:id="3126" w:author="Trần Công Tiến" w:date="2018-05-29T10:29:00Z">
            <w:rPr>
              <w:ins w:id="3127" w:author="Microsoft Office User" w:date="2018-04-17T10:51:00Z"/>
              <w:rFonts w:ascii="Arial" w:hAnsi="Arial" w:cs="Arial"/>
            </w:rPr>
          </w:rPrChange>
        </w:rPr>
      </w:pPr>
    </w:p>
    <w:p w14:paraId="753E62F2" w14:textId="58AE0A31" w:rsidR="00FF2600" w:rsidRPr="0046749C" w:rsidRDefault="00FF2600" w:rsidP="00FF2600">
      <w:pPr>
        <w:spacing w:after="160" w:line="259" w:lineRule="auto"/>
        <w:rPr>
          <w:ins w:id="3128" w:author="Microsoft Office User" w:date="2018-04-17T10:51:00Z"/>
          <w:rFonts w:ascii="Arial" w:hAnsi="Arial" w:cs="Arial"/>
          <w:noProof/>
          <w:rPrChange w:id="3129" w:author="Trần Công Tiến" w:date="2018-05-29T10:29:00Z">
            <w:rPr>
              <w:ins w:id="3130" w:author="Microsoft Office User" w:date="2018-04-17T10:51:00Z"/>
              <w:rFonts w:ascii="Arial" w:hAnsi="Arial" w:cs="Arial"/>
            </w:rPr>
          </w:rPrChange>
        </w:rPr>
      </w:pPr>
    </w:p>
    <w:p w14:paraId="7566DF3D" w14:textId="5CD96BCA" w:rsidR="00FF2600" w:rsidRPr="0046749C" w:rsidRDefault="00FF2600" w:rsidP="00FF2600">
      <w:pPr>
        <w:spacing w:after="160" w:line="259" w:lineRule="auto"/>
        <w:rPr>
          <w:ins w:id="3131" w:author="Microsoft Office User" w:date="2018-04-17T10:51:00Z"/>
          <w:rFonts w:ascii="Arial" w:hAnsi="Arial" w:cs="Arial"/>
          <w:noProof/>
          <w:rPrChange w:id="3132" w:author="Trần Công Tiến" w:date="2018-05-29T10:29:00Z">
            <w:rPr>
              <w:ins w:id="3133" w:author="Microsoft Office User" w:date="2018-04-17T10:51:00Z"/>
              <w:rFonts w:ascii="Arial" w:hAnsi="Arial" w:cs="Arial"/>
            </w:rPr>
          </w:rPrChange>
        </w:rPr>
      </w:pPr>
    </w:p>
    <w:p w14:paraId="068F14C9" w14:textId="2E473226" w:rsidR="00FF2600" w:rsidRPr="0046749C" w:rsidRDefault="00FF2600" w:rsidP="00FF2600">
      <w:pPr>
        <w:spacing w:after="160" w:line="259" w:lineRule="auto"/>
        <w:rPr>
          <w:ins w:id="3134" w:author="Microsoft Office User" w:date="2018-04-17T10:51:00Z"/>
          <w:rFonts w:ascii="Arial" w:hAnsi="Arial" w:cs="Arial"/>
          <w:noProof/>
          <w:rPrChange w:id="3135" w:author="Trần Công Tiến" w:date="2018-05-29T10:29:00Z">
            <w:rPr>
              <w:ins w:id="3136" w:author="Microsoft Office User" w:date="2018-04-17T10:51:00Z"/>
              <w:rFonts w:ascii="Arial" w:hAnsi="Arial" w:cs="Arial"/>
            </w:rPr>
          </w:rPrChange>
        </w:rPr>
      </w:pPr>
    </w:p>
    <w:p w14:paraId="6F317B07" w14:textId="4F231C87" w:rsidR="00FF2600" w:rsidRPr="0046749C" w:rsidRDefault="00FF2600" w:rsidP="00FF2600">
      <w:pPr>
        <w:spacing w:after="160" w:line="259" w:lineRule="auto"/>
        <w:rPr>
          <w:ins w:id="3137" w:author="Microsoft Office User" w:date="2018-04-17T10:51:00Z"/>
          <w:rFonts w:ascii="Arial" w:hAnsi="Arial" w:cs="Arial"/>
          <w:noProof/>
          <w:rPrChange w:id="3138" w:author="Trần Công Tiến" w:date="2018-05-29T10:29:00Z">
            <w:rPr>
              <w:ins w:id="3139" w:author="Microsoft Office User" w:date="2018-04-17T10:51:00Z"/>
              <w:rFonts w:ascii="Arial" w:hAnsi="Arial" w:cs="Arial"/>
            </w:rPr>
          </w:rPrChange>
        </w:rPr>
      </w:pPr>
      <w:ins w:id="3140" w:author="Microsoft Office User" w:date="2018-04-17T10:51:00Z">
        <w:r w:rsidRPr="0046749C">
          <w:rPr>
            <w:rFonts w:ascii="Arial" w:hAnsi="Arial" w:cs="Arial"/>
            <w:noProof/>
            <w:rPrChange w:id="3141" w:author="Trần Công Tiến" w:date="2018-05-29T10:29:00Z">
              <w:rPr>
                <w:rFonts w:ascii="Arial" w:hAnsi="Arial" w:cs="Arial"/>
              </w:rPr>
            </w:rPrChange>
          </w:rPr>
          <w:t>D1: T</w:t>
        </w:r>
      </w:ins>
      <w:ins w:id="3142" w:author="Microsoft Office User" w:date="2018-04-17T10:54:00Z">
        <w:r w:rsidR="00266DC8" w:rsidRPr="0046749C">
          <w:rPr>
            <w:rFonts w:ascii="Arial" w:hAnsi="Arial" w:cs="Arial"/>
            <w:noProof/>
            <w:rPrChange w:id="3143" w:author="Trần Công Tiến" w:date="2018-05-29T10:29:00Z">
              <w:rPr>
                <w:rFonts w:ascii="Arial" w:hAnsi="Arial" w:cs="Arial"/>
              </w:rPr>
            </w:rPrChange>
          </w:rPr>
          <w:t>hông tin thống kê theo ngày</w:t>
        </w:r>
      </w:ins>
    </w:p>
    <w:p w14:paraId="5849B9CC" w14:textId="177371E0" w:rsidR="00FF2600" w:rsidRPr="0046749C" w:rsidRDefault="00FF2600" w:rsidP="00FF2600">
      <w:pPr>
        <w:spacing w:after="160" w:line="259" w:lineRule="auto"/>
        <w:rPr>
          <w:ins w:id="3144" w:author="Microsoft Office User" w:date="2018-04-17T10:51:00Z"/>
          <w:rFonts w:ascii="Arial" w:hAnsi="Arial" w:cs="Arial"/>
          <w:noProof/>
          <w:rPrChange w:id="3145" w:author="Trần Công Tiến" w:date="2018-05-29T10:29:00Z">
            <w:rPr>
              <w:ins w:id="3146" w:author="Microsoft Office User" w:date="2018-04-17T10:51:00Z"/>
              <w:rFonts w:ascii="Arial" w:hAnsi="Arial" w:cs="Arial"/>
            </w:rPr>
          </w:rPrChange>
        </w:rPr>
      </w:pPr>
      <w:ins w:id="3147" w:author="Microsoft Office User" w:date="2018-04-17T10:51:00Z">
        <w:r w:rsidRPr="0046749C">
          <w:rPr>
            <w:rFonts w:ascii="Arial" w:hAnsi="Arial" w:cs="Arial"/>
            <w:noProof/>
            <w:rPrChange w:id="3148" w:author="Trần Công Tiến" w:date="2018-05-29T10:29:00Z">
              <w:rPr>
                <w:rFonts w:ascii="Arial" w:hAnsi="Arial" w:cs="Arial"/>
              </w:rPr>
            </w:rPrChange>
          </w:rPr>
          <w:t xml:space="preserve">D2: </w:t>
        </w:r>
      </w:ins>
      <w:ins w:id="3149" w:author="Microsoft Office User" w:date="2018-04-17T10:53:00Z">
        <w:r w:rsidR="00266DC8" w:rsidRPr="0046749C">
          <w:rPr>
            <w:rFonts w:ascii="Arial" w:hAnsi="Arial" w:cs="Arial"/>
            <w:noProof/>
            <w:rPrChange w:id="3150" w:author="Trần Công Tiến" w:date="2018-05-29T10:29:00Z">
              <w:rPr>
                <w:rFonts w:ascii="Arial" w:hAnsi="Arial" w:cs="Arial"/>
              </w:rPr>
            </w:rPrChange>
          </w:rPr>
          <w:t>(</w:t>
        </w:r>
      </w:ins>
      <w:ins w:id="3151" w:author="Microsoft Office User" w:date="2018-04-17T10:52:00Z">
        <w:r w:rsidRPr="0046749C">
          <w:rPr>
            <w:rFonts w:ascii="Arial" w:hAnsi="Arial" w:cs="Arial"/>
            <w:noProof/>
            <w:rPrChange w:id="3152" w:author="Trần Công Tiến" w:date="2018-05-29T10:29:00Z">
              <w:rPr>
                <w:rFonts w:ascii="Arial" w:hAnsi="Arial" w:cs="Arial"/>
              </w:rPr>
            </w:rPrChange>
          </w:rPr>
          <w:t>Ngày</w:t>
        </w:r>
      </w:ins>
      <w:ins w:id="3153" w:author="Microsoft Office User" w:date="2018-04-17T10:53:00Z">
        <w:r w:rsidR="00266DC8" w:rsidRPr="0046749C">
          <w:rPr>
            <w:rFonts w:ascii="Arial" w:hAnsi="Arial" w:cs="Arial"/>
            <w:noProof/>
            <w:rPrChange w:id="3154" w:author="Trần Công Tiến" w:date="2018-05-29T10:29:00Z">
              <w:rPr>
                <w:rFonts w:ascii="Arial" w:hAnsi="Arial" w:cs="Arial"/>
              </w:rPr>
            </w:rPrChange>
          </w:rPr>
          <w:t>)</w:t>
        </w:r>
      </w:ins>
      <w:ins w:id="3155" w:author="Microsoft Office User" w:date="2018-04-17T10:52:00Z">
        <w:r w:rsidRPr="0046749C">
          <w:rPr>
            <w:rFonts w:ascii="Arial" w:hAnsi="Arial" w:cs="Arial"/>
            <w:noProof/>
            <w:rPrChange w:id="3156" w:author="Trần Công Tiến" w:date="2018-05-29T10:29:00Z">
              <w:rPr>
                <w:rFonts w:ascii="Arial" w:hAnsi="Arial" w:cs="Arial"/>
              </w:rPr>
            </w:rPrChange>
          </w:rPr>
          <w:t xml:space="preserve">, </w:t>
        </w:r>
      </w:ins>
      <w:ins w:id="3157" w:author="Microsoft Office User" w:date="2018-04-17T10:53:00Z">
        <w:r w:rsidR="00266DC8" w:rsidRPr="0046749C">
          <w:rPr>
            <w:rFonts w:ascii="Arial" w:hAnsi="Arial" w:cs="Arial"/>
            <w:noProof/>
            <w:rPrChange w:id="3158" w:author="Trần Công Tiến" w:date="2018-05-29T10:29:00Z">
              <w:rPr>
                <w:rFonts w:ascii="Arial" w:hAnsi="Arial" w:cs="Arial"/>
              </w:rPr>
            </w:rPrChange>
          </w:rPr>
          <w:t>(</w:t>
        </w:r>
      </w:ins>
      <w:ins w:id="3159" w:author="Microsoft Office User" w:date="2018-04-17T10:52:00Z">
        <w:r w:rsidRPr="0046749C">
          <w:rPr>
            <w:rFonts w:ascii="Arial" w:hAnsi="Arial" w:cs="Arial"/>
            <w:noProof/>
            <w:rPrChange w:id="3160" w:author="Trần Công Tiến" w:date="2018-05-29T10:29:00Z">
              <w:rPr>
                <w:rFonts w:ascii="Arial" w:hAnsi="Arial" w:cs="Arial"/>
              </w:rPr>
            </w:rPrChange>
          </w:rPr>
          <w:t>tháng</w:t>
        </w:r>
      </w:ins>
      <w:ins w:id="3161" w:author="Microsoft Office User" w:date="2018-04-17T10:53:00Z">
        <w:r w:rsidR="00266DC8" w:rsidRPr="0046749C">
          <w:rPr>
            <w:rFonts w:ascii="Arial" w:hAnsi="Arial" w:cs="Arial"/>
            <w:noProof/>
            <w:rPrChange w:id="3162" w:author="Trần Công Tiến" w:date="2018-05-29T10:29:00Z">
              <w:rPr>
                <w:rFonts w:ascii="Arial" w:hAnsi="Arial" w:cs="Arial"/>
              </w:rPr>
            </w:rPrChange>
          </w:rPr>
          <w:t>)</w:t>
        </w:r>
      </w:ins>
      <w:ins w:id="3163" w:author="Microsoft Office User" w:date="2018-04-17T10:52:00Z">
        <w:r w:rsidRPr="0046749C">
          <w:rPr>
            <w:rFonts w:ascii="Arial" w:hAnsi="Arial" w:cs="Arial"/>
            <w:noProof/>
            <w:rPrChange w:id="3164" w:author="Trần Công Tiến" w:date="2018-05-29T10:29:00Z">
              <w:rPr>
                <w:rFonts w:ascii="Arial" w:hAnsi="Arial" w:cs="Arial"/>
              </w:rPr>
            </w:rPrChange>
          </w:rPr>
          <w:t xml:space="preserve">, </w:t>
        </w:r>
      </w:ins>
      <w:ins w:id="3165" w:author="Microsoft Office User" w:date="2018-04-17T10:53:00Z">
        <w:r w:rsidR="00266DC8" w:rsidRPr="0046749C">
          <w:rPr>
            <w:rFonts w:ascii="Arial" w:hAnsi="Arial" w:cs="Arial"/>
            <w:noProof/>
            <w:rPrChange w:id="3166" w:author="Trần Công Tiến" w:date="2018-05-29T10:29:00Z">
              <w:rPr>
                <w:rFonts w:ascii="Arial" w:hAnsi="Arial" w:cs="Arial"/>
              </w:rPr>
            </w:rPrChange>
          </w:rPr>
          <w:t>(</w:t>
        </w:r>
      </w:ins>
      <w:ins w:id="3167" w:author="Microsoft Office User" w:date="2018-04-17T10:52:00Z">
        <w:r w:rsidRPr="0046749C">
          <w:rPr>
            <w:rFonts w:ascii="Arial" w:hAnsi="Arial" w:cs="Arial"/>
            <w:noProof/>
            <w:rPrChange w:id="3168" w:author="Trần Công Tiến" w:date="2018-05-29T10:29:00Z">
              <w:rPr>
                <w:rFonts w:ascii="Arial" w:hAnsi="Arial" w:cs="Arial"/>
              </w:rPr>
            </w:rPrChange>
          </w:rPr>
          <w:t>năm</w:t>
        </w:r>
      </w:ins>
      <w:ins w:id="3169" w:author="Microsoft Office User" w:date="2018-04-17T10:53:00Z">
        <w:r w:rsidR="00266DC8" w:rsidRPr="0046749C">
          <w:rPr>
            <w:rFonts w:ascii="Arial" w:hAnsi="Arial" w:cs="Arial"/>
            <w:noProof/>
            <w:rPrChange w:id="3170" w:author="Trần Công Tiến" w:date="2018-05-29T10:29:00Z">
              <w:rPr>
                <w:rFonts w:ascii="Arial" w:hAnsi="Arial" w:cs="Arial"/>
              </w:rPr>
            </w:rPrChange>
          </w:rPr>
          <w:t>), loại thống kê</w:t>
        </w:r>
      </w:ins>
    </w:p>
    <w:p w14:paraId="1F69A380" w14:textId="4AF6E479" w:rsidR="00FF2600" w:rsidRPr="0046749C" w:rsidRDefault="00FF2600" w:rsidP="00FF2600">
      <w:pPr>
        <w:spacing w:after="160" w:line="259" w:lineRule="auto"/>
        <w:rPr>
          <w:ins w:id="3171" w:author="Microsoft Office User" w:date="2018-04-17T10:51:00Z"/>
          <w:rFonts w:ascii="Arial" w:hAnsi="Arial" w:cs="Arial"/>
          <w:noProof/>
          <w:rPrChange w:id="3172" w:author="Trần Công Tiến" w:date="2018-05-29T10:29:00Z">
            <w:rPr>
              <w:ins w:id="3173" w:author="Microsoft Office User" w:date="2018-04-17T10:51:00Z"/>
              <w:rFonts w:ascii="Arial" w:hAnsi="Arial" w:cs="Arial"/>
            </w:rPr>
          </w:rPrChange>
        </w:rPr>
      </w:pPr>
      <w:ins w:id="3174" w:author="Microsoft Office User" w:date="2018-04-17T10:51:00Z">
        <w:r w:rsidRPr="0046749C">
          <w:rPr>
            <w:rFonts w:ascii="Arial" w:hAnsi="Arial" w:cs="Arial"/>
            <w:noProof/>
            <w:rPrChange w:id="3175" w:author="Trần Công Tiến" w:date="2018-05-29T10:29:00Z">
              <w:rPr>
                <w:rFonts w:ascii="Arial" w:hAnsi="Arial" w:cs="Arial"/>
              </w:rPr>
            </w:rPrChange>
          </w:rPr>
          <w:t xml:space="preserve">D3: </w:t>
        </w:r>
      </w:ins>
      <w:ins w:id="3176" w:author="Microsoft Office User" w:date="2018-04-17T10:54:00Z">
        <w:r w:rsidR="00266DC8" w:rsidRPr="0046749C">
          <w:rPr>
            <w:rFonts w:ascii="Arial" w:hAnsi="Arial" w:cs="Arial"/>
            <w:noProof/>
            <w:rPrChange w:id="3177" w:author="Trần Công Tiến" w:date="2018-05-29T10:29:00Z">
              <w:rPr>
                <w:rFonts w:ascii="Arial" w:hAnsi="Arial" w:cs="Arial"/>
              </w:rPr>
            </w:rPrChange>
          </w:rPr>
          <w:t>T</w:t>
        </w:r>
      </w:ins>
      <w:ins w:id="3178" w:author="Microsoft Office User" w:date="2018-04-17T10:53:00Z">
        <w:r w:rsidR="00266DC8" w:rsidRPr="0046749C">
          <w:rPr>
            <w:rFonts w:ascii="Arial" w:hAnsi="Arial" w:cs="Arial"/>
            <w:noProof/>
            <w:rPrChange w:id="3179" w:author="Trần Công Tiến" w:date="2018-05-29T10:29:00Z">
              <w:rPr>
                <w:rFonts w:ascii="Arial" w:hAnsi="Arial" w:cs="Arial"/>
              </w:rPr>
            </w:rPrChange>
          </w:rPr>
          <w:t>hông ti</w:t>
        </w:r>
      </w:ins>
      <w:ins w:id="3180" w:author="Microsoft Office User" w:date="2018-04-17T10:54:00Z">
        <w:r w:rsidR="00266DC8" w:rsidRPr="0046749C">
          <w:rPr>
            <w:rFonts w:ascii="Arial" w:hAnsi="Arial" w:cs="Arial"/>
            <w:noProof/>
            <w:rPrChange w:id="3181" w:author="Trần Công Tiến" w:date="2018-05-29T10:29:00Z">
              <w:rPr>
                <w:rFonts w:ascii="Arial" w:hAnsi="Arial" w:cs="Arial"/>
              </w:rPr>
            </w:rPrChange>
          </w:rPr>
          <w:t>n các sự kiện</w:t>
        </w:r>
      </w:ins>
      <w:ins w:id="3182" w:author="Microsoft Office User" w:date="2018-04-17T10:51:00Z">
        <w:r w:rsidRPr="0046749C">
          <w:rPr>
            <w:rFonts w:ascii="Arial" w:hAnsi="Arial" w:cs="Arial"/>
            <w:noProof/>
            <w:rPrChange w:id="3183" w:author="Trần Công Tiến" w:date="2018-05-29T10:29:00Z">
              <w:rPr>
                <w:rFonts w:ascii="Arial" w:hAnsi="Arial" w:cs="Arial"/>
              </w:rPr>
            </w:rPrChange>
          </w:rPr>
          <w:t xml:space="preserve"> </w:t>
        </w:r>
      </w:ins>
    </w:p>
    <w:p w14:paraId="32B2178E" w14:textId="61444F08" w:rsidR="00FF2600" w:rsidRPr="0046749C" w:rsidRDefault="00FF2600" w:rsidP="00FF2600">
      <w:pPr>
        <w:spacing w:after="160" w:line="259" w:lineRule="auto"/>
        <w:rPr>
          <w:ins w:id="3184" w:author="Microsoft Office User" w:date="2018-04-17T10:51:00Z"/>
          <w:rFonts w:ascii="Arial" w:hAnsi="Arial" w:cs="Arial"/>
          <w:noProof/>
          <w:rPrChange w:id="3185" w:author="Trần Công Tiến" w:date="2018-05-29T10:29:00Z">
            <w:rPr>
              <w:ins w:id="3186" w:author="Microsoft Office User" w:date="2018-04-17T10:51:00Z"/>
              <w:rFonts w:ascii="Arial" w:hAnsi="Arial" w:cs="Arial"/>
            </w:rPr>
          </w:rPrChange>
        </w:rPr>
      </w:pPr>
      <w:ins w:id="3187" w:author="Microsoft Office User" w:date="2018-04-17T10:51:00Z">
        <w:r w:rsidRPr="0046749C">
          <w:rPr>
            <w:rFonts w:ascii="Arial" w:hAnsi="Arial" w:cs="Arial"/>
            <w:noProof/>
            <w:rPrChange w:id="3188" w:author="Trần Công Tiến" w:date="2018-05-29T10:29:00Z">
              <w:rPr>
                <w:rFonts w:ascii="Arial" w:hAnsi="Arial" w:cs="Arial"/>
              </w:rPr>
            </w:rPrChange>
          </w:rPr>
          <w:t>D4:</w:t>
        </w:r>
        <w:r w:rsidR="00266DC8" w:rsidRPr="0046749C">
          <w:rPr>
            <w:rFonts w:ascii="Arial" w:hAnsi="Arial" w:cs="Arial"/>
            <w:noProof/>
            <w:rPrChange w:id="3189" w:author="Trần Công Tiến" w:date="2018-05-29T10:29:00Z">
              <w:rPr>
                <w:rFonts w:ascii="Arial" w:hAnsi="Arial" w:cs="Arial"/>
              </w:rPr>
            </w:rPrChange>
          </w:rPr>
          <w:t xml:space="preserve"> ngày tháng năm</w:t>
        </w:r>
      </w:ins>
    </w:p>
    <w:p w14:paraId="38E00AF5" w14:textId="005B1C0E" w:rsidR="00FF2600" w:rsidRPr="0046749C" w:rsidRDefault="00FF2600">
      <w:pPr>
        <w:spacing w:after="160" w:line="259" w:lineRule="auto"/>
        <w:rPr>
          <w:ins w:id="3190" w:author="Microsoft Office User" w:date="2018-04-10T12:29:00Z"/>
          <w:rFonts w:ascii="Arial" w:eastAsia="Times New Roman" w:hAnsi="Arial" w:cs="Arial"/>
          <w:noProof/>
          <w:sz w:val="24"/>
          <w:szCs w:val="24"/>
          <w:rPrChange w:id="3191" w:author="Trần Công Tiến" w:date="2018-05-29T10:29:00Z">
            <w:rPr>
              <w:ins w:id="3192" w:author="Microsoft Office User" w:date="2018-04-10T12:29:00Z"/>
              <w:rFonts w:ascii="Arial" w:eastAsiaTheme="minorHAnsi" w:hAnsi="Arial" w:cs="Arial"/>
              <w:sz w:val="22"/>
              <w:szCs w:val="22"/>
            </w:rPr>
          </w:rPrChange>
        </w:rPr>
      </w:pPr>
      <w:ins w:id="3193" w:author="Microsoft Office User" w:date="2018-04-17T10:51:00Z">
        <w:r w:rsidRPr="005035B1">
          <w:rPr>
            <w:rFonts w:ascii="Arial" w:hAnsi="Arial" w:cs="Arial"/>
            <w:noProof/>
          </w:rPr>
          <w:drawing>
            <wp:anchor distT="0" distB="0" distL="114300" distR="114300" simplePos="0" relativeHeight="251661312" behindDoc="0" locked="0" layoutInCell="1" allowOverlap="1" wp14:anchorId="2BF99B51" wp14:editId="063F40F4">
              <wp:simplePos x="0" y="0"/>
              <wp:positionH relativeFrom="margin">
                <wp:posOffset>12700</wp:posOffset>
              </wp:positionH>
              <wp:positionV relativeFrom="margin">
                <wp:posOffset>333713</wp:posOffset>
              </wp:positionV>
              <wp:extent cx="1600200" cy="4826000"/>
              <wp:effectExtent l="12700" t="12700" r="12700" b="1270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ống kê hàng hóa.jpg"/>
                      <pic:cNvPicPr/>
                    </pic:nvPicPr>
                    <pic:blipFill>
                      <a:blip r:embed="rId17">
                        <a:extLst>
                          <a:ext uri="{28A0092B-C50C-407E-A947-70E740481C1C}">
                            <a14:useLocalDpi xmlns:a14="http://schemas.microsoft.com/office/drawing/2010/main" val="0"/>
                          </a:ext>
                        </a:extLst>
                      </a:blip>
                      <a:stretch>
                        <a:fillRect/>
                      </a:stretch>
                    </pic:blipFill>
                    <pic:spPr>
                      <a:xfrm>
                        <a:off x="0" y="0"/>
                        <a:ext cx="1600200" cy="4826000"/>
                      </a:xfrm>
                      <a:prstGeom prst="rect">
                        <a:avLst/>
                      </a:prstGeom>
                      <a:ln>
                        <a:solidFill>
                          <a:schemeClr val="accent1"/>
                        </a:solidFill>
                      </a:ln>
                    </pic:spPr>
                  </pic:pic>
                </a:graphicData>
              </a:graphic>
            </wp:anchor>
          </w:drawing>
        </w:r>
      </w:ins>
      <w:ins w:id="3194" w:author="Microsoft Office User" w:date="2018-04-17T10:50:00Z">
        <w:r w:rsidRPr="0046749C">
          <w:rPr>
            <w:rFonts w:ascii="Arial" w:hAnsi="Arial" w:cs="Arial"/>
            <w:noProof/>
            <w:rPrChange w:id="3195" w:author="Trần Công Tiến" w:date="2018-05-29T10:29:00Z">
              <w:rPr>
                <w:rFonts w:ascii="Arial" w:hAnsi="Arial" w:cs="Arial"/>
              </w:rPr>
            </w:rPrChange>
          </w:rPr>
          <w:br w:type="page"/>
        </w:r>
      </w:ins>
    </w:p>
    <w:p w14:paraId="32B32E00" w14:textId="24187CE2" w:rsidR="00CA6D40" w:rsidRPr="0046749C" w:rsidRDefault="00BC30BA">
      <w:pPr>
        <w:pStyle w:val="ListParagraph"/>
        <w:numPr>
          <w:ilvl w:val="0"/>
          <w:numId w:val="3"/>
        </w:numPr>
        <w:rPr>
          <w:rFonts w:ascii="Arial" w:hAnsi="Arial" w:cs="Arial"/>
          <w:noProof/>
          <w:rPrChange w:id="3196" w:author="Trần Công Tiến" w:date="2018-05-29T10:29:00Z">
            <w:rPr/>
          </w:rPrChange>
        </w:rPr>
      </w:pPr>
      <w:r w:rsidRPr="0046749C">
        <w:rPr>
          <w:rFonts w:ascii="Arial" w:hAnsi="Arial" w:cs="Arial"/>
          <w:noProof/>
          <w:rPrChange w:id="3197" w:author="Trần Công Tiến" w:date="2018-05-29T10:29:00Z">
            <w:rPr/>
          </w:rPrChange>
        </w:rPr>
        <w:lastRenderedPageBreak/>
        <w:t>Mô hình hóa dữ liệu (ERD Model)</w:t>
      </w:r>
      <w:ins w:id="3198" w:author="Microsoft Office User" w:date="2018-04-17T10:36:00Z">
        <w:r w:rsidR="0012196D" w:rsidRPr="0046749C">
          <w:rPr>
            <w:rFonts w:ascii="Arial" w:hAnsi="Arial" w:cs="Arial"/>
            <w:noProof/>
            <w:rPrChange w:id="3199" w:author="Trần Công Tiến" w:date="2018-05-29T10:29:00Z">
              <w:rPr>
                <w:rFonts w:ascii="Arial" w:hAnsi="Arial" w:cs="Arial"/>
              </w:rPr>
            </w:rPrChange>
          </w:rPr>
          <w:t xml:space="preserve">   </w:t>
        </w:r>
      </w:ins>
    </w:p>
    <w:p w14:paraId="2ACB3E36" w14:textId="74A5BCDE" w:rsidR="00B73662" w:rsidRPr="0046749C" w:rsidRDefault="001C6CC5">
      <w:pPr>
        <w:spacing w:after="160" w:line="259" w:lineRule="auto"/>
        <w:jc w:val="center"/>
        <w:rPr>
          <w:ins w:id="3200" w:author="Microsoft Office User" w:date="2018-04-10T12:31:00Z"/>
          <w:rFonts w:ascii="Arial" w:hAnsi="Arial" w:cs="Arial"/>
          <w:b/>
          <w:bCs/>
          <w:noProof/>
          <w:rPrChange w:id="3201" w:author="Trần Công Tiến" w:date="2018-05-29T10:29:00Z">
            <w:rPr>
              <w:ins w:id="3202" w:author="Microsoft Office User" w:date="2018-04-10T12:31:00Z"/>
              <w:rFonts w:ascii="Arial" w:hAnsi="Arial" w:cs="Arial"/>
              <w:b/>
              <w:bCs/>
            </w:rPr>
          </w:rPrChange>
        </w:rPr>
        <w:pPrChange w:id="3203" w:author="Microsoft Office User" w:date="2018-04-10T12:32:00Z">
          <w:pPr>
            <w:spacing w:after="160" w:line="259" w:lineRule="auto"/>
          </w:pPr>
        </w:pPrChange>
      </w:pPr>
      <w:ins w:id="3204" w:author="Trần Công Tiến" w:date="2018-05-29T10:23:00Z">
        <w:r w:rsidRPr="005035B1">
          <w:rPr>
            <w:rFonts w:ascii="Arial" w:hAnsi="Arial" w:cs="Arial"/>
            <w:b/>
            <w:bCs/>
            <w:noProof/>
          </w:rPr>
          <w:drawing>
            <wp:inline distT="0" distB="0" distL="0" distR="0" wp14:anchorId="154B8910" wp14:editId="34821881">
              <wp:extent cx="6858000" cy="4679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araoke 2 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4679950"/>
                      </a:xfrm>
                      <a:prstGeom prst="rect">
                        <a:avLst/>
                      </a:prstGeom>
                    </pic:spPr>
                  </pic:pic>
                </a:graphicData>
              </a:graphic>
            </wp:inline>
          </w:drawing>
        </w:r>
      </w:ins>
      <w:ins w:id="3205" w:author="Microsoft Office User" w:date="2018-04-17T10:36:00Z">
        <w:del w:id="3206" w:author="Trần Công Tiến" w:date="2018-05-28T20:39:00Z">
          <w:r w:rsidR="0012196D" w:rsidRPr="0046749C" w:rsidDel="00C80A79">
            <w:rPr>
              <w:rFonts w:ascii="Arial" w:hAnsi="Arial" w:cs="Arial"/>
              <w:b/>
              <w:bCs/>
              <w:noProof/>
              <w:rPrChange w:id="3207" w:author="Trần Công Tiến" w:date="2018-05-29T10:29:00Z">
                <w:rPr>
                  <w:rFonts w:ascii="Arial" w:hAnsi="Arial" w:cs="Arial"/>
                  <w:b/>
                  <w:bCs/>
                  <w:noProof/>
                </w:rPr>
              </w:rPrChange>
            </w:rPr>
            <w:drawing>
              <wp:inline distT="0" distB="0" distL="0" distR="0" wp14:anchorId="18378664" wp14:editId="5DD9F214">
                <wp:extent cx="6858000" cy="46564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araoke.jpg"/>
                        <pic:cNvPicPr/>
                      </pic:nvPicPr>
                      <pic:blipFill>
                        <a:blip r:embed="rId19">
                          <a:extLst>
                            <a:ext uri="{28A0092B-C50C-407E-A947-70E740481C1C}">
                              <a14:useLocalDpi xmlns:a14="http://schemas.microsoft.com/office/drawing/2010/main" val="0"/>
                            </a:ext>
                          </a:extLst>
                        </a:blip>
                        <a:stretch>
                          <a:fillRect/>
                        </a:stretch>
                      </pic:blipFill>
                      <pic:spPr>
                        <a:xfrm>
                          <a:off x="0" y="0"/>
                          <a:ext cx="6858000" cy="4656455"/>
                        </a:xfrm>
                        <a:prstGeom prst="rect">
                          <a:avLst/>
                        </a:prstGeom>
                      </pic:spPr>
                    </pic:pic>
                  </a:graphicData>
                </a:graphic>
              </wp:inline>
            </w:drawing>
          </w:r>
        </w:del>
        <w:r w:rsidR="0012196D" w:rsidRPr="0046749C">
          <w:rPr>
            <w:rFonts w:ascii="Arial" w:hAnsi="Arial" w:cs="Arial"/>
            <w:b/>
            <w:bCs/>
            <w:noProof/>
            <w:rPrChange w:id="3208" w:author="Trần Công Tiến" w:date="2018-05-29T10:29:00Z">
              <w:rPr>
                <w:rFonts w:ascii="Arial" w:hAnsi="Arial" w:cs="Arial"/>
                <w:b/>
                <w:bCs/>
              </w:rPr>
            </w:rPrChange>
          </w:rPr>
          <w:t xml:space="preserve">  </w:t>
        </w:r>
      </w:ins>
    </w:p>
    <w:p w14:paraId="1549DBD8" w14:textId="44E795D1" w:rsidR="00B73662" w:rsidRPr="0046749C" w:rsidRDefault="00B73662">
      <w:pPr>
        <w:spacing w:after="160" w:line="259" w:lineRule="auto"/>
        <w:rPr>
          <w:ins w:id="3209" w:author="Microsoft Office User" w:date="2018-04-10T12:32:00Z"/>
          <w:rFonts w:ascii="Arial" w:hAnsi="Arial" w:cs="Arial"/>
          <w:b/>
          <w:bCs/>
          <w:noProof/>
          <w:rPrChange w:id="3210" w:author="Trần Công Tiến" w:date="2018-05-29T10:29:00Z">
            <w:rPr>
              <w:ins w:id="3211" w:author="Microsoft Office User" w:date="2018-04-10T12:32:00Z"/>
              <w:rFonts w:ascii="Arial" w:hAnsi="Arial" w:cs="Arial"/>
              <w:b/>
              <w:bCs/>
            </w:rPr>
          </w:rPrChange>
        </w:rPr>
      </w:pPr>
    </w:p>
    <w:p w14:paraId="2B2866FC" w14:textId="30B4706D" w:rsidR="00B73662" w:rsidRPr="0046749C" w:rsidRDefault="00B73662">
      <w:pPr>
        <w:spacing w:after="160" w:line="259" w:lineRule="auto"/>
        <w:rPr>
          <w:ins w:id="3212" w:author="Microsoft Office User" w:date="2018-04-10T12:31:00Z"/>
          <w:rFonts w:ascii="Arial" w:hAnsi="Arial" w:cs="Arial"/>
          <w:b/>
          <w:bCs/>
          <w:noProof/>
          <w:rPrChange w:id="3213" w:author="Trần Công Tiến" w:date="2018-05-29T10:29:00Z">
            <w:rPr>
              <w:ins w:id="3214" w:author="Microsoft Office User" w:date="2018-04-10T12:31:00Z"/>
              <w:rFonts w:ascii="Arial" w:hAnsi="Arial" w:cs="Arial"/>
              <w:b/>
              <w:bCs/>
            </w:rPr>
          </w:rPrChange>
        </w:rPr>
      </w:pPr>
    </w:p>
    <w:p w14:paraId="44A3C170" w14:textId="77777777" w:rsidR="00B73662" w:rsidRPr="0046749C" w:rsidRDefault="00B73662">
      <w:pPr>
        <w:spacing w:after="160" w:line="259" w:lineRule="auto"/>
        <w:rPr>
          <w:ins w:id="3215" w:author="Microsoft Office User" w:date="2018-04-10T12:32:00Z"/>
          <w:rFonts w:ascii="Arial" w:hAnsi="Arial" w:cs="Arial"/>
          <w:b/>
          <w:bCs/>
          <w:noProof/>
          <w:rPrChange w:id="3216" w:author="Trần Công Tiến" w:date="2018-05-29T10:29:00Z">
            <w:rPr>
              <w:ins w:id="3217" w:author="Microsoft Office User" w:date="2018-04-10T12:32:00Z"/>
              <w:rFonts w:ascii="Arial" w:hAnsi="Arial" w:cs="Arial"/>
              <w:b/>
              <w:bCs/>
            </w:rPr>
          </w:rPrChange>
        </w:rPr>
      </w:pPr>
      <w:ins w:id="3218" w:author="Microsoft Office User" w:date="2018-04-10T12:32:00Z">
        <w:r w:rsidRPr="0046749C">
          <w:rPr>
            <w:rFonts w:ascii="Arial" w:hAnsi="Arial" w:cs="Arial"/>
            <w:b/>
            <w:bCs/>
            <w:noProof/>
            <w:rPrChange w:id="3219" w:author="Trần Công Tiến" w:date="2018-05-29T10:29:00Z">
              <w:rPr>
                <w:rFonts w:ascii="Arial" w:hAnsi="Arial" w:cs="Arial"/>
                <w:b/>
                <w:bCs/>
              </w:rPr>
            </w:rPrChange>
          </w:rPr>
          <w:br w:type="page"/>
        </w:r>
      </w:ins>
    </w:p>
    <w:p w14:paraId="3C3F91D3" w14:textId="036B40DB" w:rsidR="007E56BA" w:rsidRPr="0046749C" w:rsidRDefault="007E56BA">
      <w:pPr>
        <w:pStyle w:val="Heading1"/>
        <w:rPr>
          <w:rFonts w:asciiTheme="majorHAnsi" w:eastAsiaTheme="majorEastAsia" w:hAnsiTheme="majorHAnsi" w:cstheme="majorBidi"/>
          <w:noProof/>
          <w:color w:val="2E74B5" w:themeColor="accent1" w:themeShade="BF"/>
          <w:rPrChange w:id="3220" w:author="Trần Công Tiến" w:date="2018-05-29T10:29:00Z">
            <w:rPr>
              <w:rFonts w:asciiTheme="majorHAnsi" w:eastAsiaTheme="majorEastAsia" w:hAnsiTheme="majorHAnsi" w:cstheme="majorBidi"/>
              <w:color w:val="2E74B5" w:themeColor="accent1" w:themeShade="BF"/>
              <w:sz w:val="32"/>
              <w:szCs w:val="32"/>
            </w:rPr>
          </w:rPrChange>
        </w:rPr>
        <w:pPrChange w:id="3221" w:author="Microsoft Office User" w:date="2018-04-17T10:54:00Z">
          <w:pPr/>
        </w:pPrChange>
      </w:pPr>
      <w:bookmarkStart w:id="3222" w:name="_Toc515369178"/>
      <w:r w:rsidRPr="0046749C">
        <w:rPr>
          <w:rFonts w:asciiTheme="majorHAnsi" w:eastAsiaTheme="majorEastAsia" w:hAnsiTheme="majorHAnsi" w:cstheme="majorBidi"/>
          <w:noProof/>
          <w:color w:val="2E74B5" w:themeColor="accent1" w:themeShade="BF"/>
          <w:rPrChange w:id="3223" w:author="Trần Công Tiến" w:date="2018-05-29T10:29:00Z">
            <w:rPr>
              <w:rFonts w:ascii="Times New Roman" w:eastAsia="Times New Roman" w:hAnsi="Times New Roman" w:cs="Times New Roman"/>
              <w:b/>
              <w:bCs/>
              <w:sz w:val="24"/>
              <w:szCs w:val="24"/>
            </w:rPr>
          </w:rPrChange>
        </w:rPr>
        <w:lastRenderedPageBreak/>
        <w:t>Chương 3: Thiết kế</w:t>
      </w:r>
      <w:bookmarkEnd w:id="3222"/>
    </w:p>
    <w:p w14:paraId="7DCE12CC" w14:textId="6B497EB7" w:rsidR="007E56BA" w:rsidRPr="0046749C" w:rsidRDefault="00266DC8">
      <w:pPr>
        <w:pStyle w:val="Heading2"/>
        <w:rPr>
          <w:noProof/>
          <w:color w:val="2E74B5" w:themeColor="accent1" w:themeShade="BF"/>
          <w:sz w:val="26"/>
          <w:szCs w:val="26"/>
          <w:rPrChange w:id="3224" w:author="Trần Công Tiến" w:date="2018-05-29T10:29:00Z">
            <w:rPr/>
          </w:rPrChange>
        </w:rPr>
        <w:pPrChange w:id="3225" w:author="Microsoft Office User" w:date="2018-04-17T10:56:00Z">
          <w:pPr>
            <w:pStyle w:val="ListParagraph"/>
            <w:numPr>
              <w:numId w:val="4"/>
            </w:numPr>
            <w:ind w:left="643" w:hanging="360"/>
          </w:pPr>
        </w:pPrChange>
      </w:pPr>
      <w:bookmarkStart w:id="3226" w:name="_Toc515369179"/>
      <w:ins w:id="3227" w:author="Microsoft Office User" w:date="2018-04-17T10:56:00Z">
        <w:r w:rsidRPr="0046749C">
          <w:rPr>
            <w:rFonts w:eastAsiaTheme="majorEastAsia"/>
            <w:noProof/>
            <w:color w:val="2E74B5" w:themeColor="accent1" w:themeShade="BF"/>
            <w:sz w:val="26"/>
            <w:szCs w:val="26"/>
            <w:rPrChange w:id="3228" w:author="Trần Công Tiến" w:date="2018-05-29T10:29:00Z">
              <w:rPr>
                <w:rFonts w:eastAsiaTheme="minorHAnsi"/>
                <w:szCs w:val="22"/>
              </w:rPr>
            </w:rPrChange>
          </w:rPr>
          <w:t xml:space="preserve">1. </w:t>
        </w:r>
      </w:ins>
      <w:r w:rsidR="007E56BA" w:rsidRPr="0046749C">
        <w:rPr>
          <w:rFonts w:eastAsiaTheme="majorEastAsia"/>
          <w:noProof/>
          <w:color w:val="2E74B5" w:themeColor="accent1" w:themeShade="BF"/>
          <w:sz w:val="26"/>
          <w:szCs w:val="26"/>
          <w:rPrChange w:id="3229" w:author="Trần Công Tiến" w:date="2018-05-29T10:29:00Z">
            <w:rPr>
              <w:rFonts w:eastAsiaTheme="minorHAnsi"/>
              <w:szCs w:val="22"/>
            </w:rPr>
          </w:rPrChange>
        </w:rPr>
        <w:t>Thiết kế giao diện</w:t>
      </w:r>
      <w:bookmarkEnd w:id="3226"/>
    </w:p>
    <w:p w14:paraId="35BF752E" w14:textId="42139329" w:rsidR="00266DC8" w:rsidRDefault="00266DC8" w:rsidP="00266DC8">
      <w:pPr>
        <w:pStyle w:val="Heading3"/>
        <w:rPr>
          <w:ins w:id="3230" w:author="Trần Công Tiến" w:date="2018-05-29T10:43:00Z"/>
          <w:noProof/>
        </w:rPr>
      </w:pPr>
      <w:bookmarkStart w:id="3231" w:name="_Toc515369180"/>
      <w:ins w:id="3232" w:author="Microsoft Office User" w:date="2018-04-17T10:56:00Z">
        <w:r w:rsidRPr="0046749C">
          <w:rPr>
            <w:noProof/>
            <w:rPrChange w:id="3233" w:author="Trần Công Tiến" w:date="2018-05-29T10:29:00Z">
              <w:rPr/>
            </w:rPrChange>
          </w:rPr>
          <w:t xml:space="preserve">1.1 </w:t>
        </w:r>
      </w:ins>
      <w:r w:rsidR="00863D73" w:rsidRPr="0046749C">
        <w:rPr>
          <w:noProof/>
          <w:rPrChange w:id="3234" w:author="Trần Công Tiến" w:date="2018-05-29T10:29:00Z">
            <w:rPr/>
          </w:rPrChange>
        </w:rPr>
        <w:t>Sơ đồ liên kết màn hình</w:t>
      </w:r>
      <w:bookmarkEnd w:id="3231"/>
    </w:p>
    <w:p w14:paraId="1EF9CFDC" w14:textId="77777777" w:rsidR="00711B14" w:rsidRDefault="00711B14">
      <w:pPr>
        <w:rPr>
          <w:ins w:id="3235" w:author="Trần Công Tiến" w:date="2018-05-29T10:43:00Z"/>
        </w:rPr>
        <w:pPrChange w:id="3236" w:author="Trần Công Tiến" w:date="2018-05-29T10:43:00Z">
          <w:pPr>
            <w:pStyle w:val="Heading3"/>
          </w:pPr>
        </w:pPrChange>
      </w:pPr>
    </w:p>
    <w:p w14:paraId="70A7EB35" w14:textId="77777777" w:rsidR="00711B14" w:rsidRDefault="00711B14">
      <w:pPr>
        <w:rPr>
          <w:ins w:id="3237" w:author="Trần Công Tiến" w:date="2018-05-29T10:43:00Z"/>
        </w:rPr>
        <w:pPrChange w:id="3238" w:author="Trần Công Tiến" w:date="2018-05-29T10:43:00Z">
          <w:pPr>
            <w:pStyle w:val="Heading3"/>
          </w:pPr>
        </w:pPrChange>
      </w:pPr>
    </w:p>
    <w:p w14:paraId="74F74A9C" w14:textId="77777777" w:rsidR="00711B14" w:rsidRDefault="00711B14">
      <w:pPr>
        <w:rPr>
          <w:ins w:id="3239" w:author="Trần Công Tiến" w:date="2018-05-29T10:43:00Z"/>
        </w:rPr>
        <w:pPrChange w:id="3240" w:author="Trần Công Tiến" w:date="2018-05-29T10:43:00Z">
          <w:pPr>
            <w:pStyle w:val="Heading3"/>
          </w:pPr>
        </w:pPrChange>
      </w:pPr>
    </w:p>
    <w:p w14:paraId="4DF63456" w14:textId="77777777" w:rsidR="00711B14" w:rsidRDefault="00711B14">
      <w:pPr>
        <w:rPr>
          <w:ins w:id="3241" w:author="Trần Công Tiến" w:date="2018-05-29T10:43:00Z"/>
        </w:rPr>
        <w:pPrChange w:id="3242" w:author="Trần Công Tiến" w:date="2018-05-29T10:43:00Z">
          <w:pPr>
            <w:pStyle w:val="Heading3"/>
          </w:pPr>
        </w:pPrChange>
      </w:pPr>
    </w:p>
    <w:p w14:paraId="7942B635" w14:textId="77777777" w:rsidR="00711B14" w:rsidRDefault="00711B14">
      <w:pPr>
        <w:rPr>
          <w:ins w:id="3243" w:author="Trần Công Tiến" w:date="2018-05-29T10:43:00Z"/>
        </w:rPr>
        <w:pPrChange w:id="3244" w:author="Trần Công Tiến" w:date="2018-05-29T10:43:00Z">
          <w:pPr>
            <w:pStyle w:val="Heading3"/>
          </w:pPr>
        </w:pPrChange>
      </w:pPr>
    </w:p>
    <w:p w14:paraId="0F550FD6" w14:textId="77777777" w:rsidR="00711B14" w:rsidRPr="005035B1" w:rsidRDefault="00711B14">
      <w:pPr>
        <w:rPr>
          <w:ins w:id="3245" w:author="Microsoft Office User" w:date="2018-04-17T10:57:00Z"/>
        </w:rPr>
        <w:pPrChange w:id="3246" w:author="Trần Công Tiến" w:date="2018-05-29T10:43:00Z">
          <w:pPr>
            <w:pStyle w:val="Heading3"/>
          </w:pPr>
        </w:pPrChange>
      </w:pPr>
    </w:p>
    <w:p w14:paraId="6CF6917D" w14:textId="25F28A1D" w:rsidR="00266DC8" w:rsidRPr="0046749C" w:rsidDel="003775A9" w:rsidRDefault="00266DC8">
      <w:pPr>
        <w:pStyle w:val="Heading3"/>
        <w:rPr>
          <w:del w:id="3247" w:author="Microsoft Office User" w:date="2018-04-17T11:11:00Z"/>
          <w:noProof/>
          <w:rPrChange w:id="3248" w:author="Trần Công Tiến" w:date="2018-05-29T10:29:00Z">
            <w:rPr>
              <w:del w:id="3249" w:author="Microsoft Office User" w:date="2018-04-17T11:11:00Z"/>
            </w:rPr>
          </w:rPrChange>
        </w:rPr>
      </w:pPr>
    </w:p>
    <w:p w14:paraId="64A93341" w14:textId="3A7FE88B" w:rsidR="003775A9" w:rsidRPr="0046749C" w:rsidRDefault="00C568F8">
      <w:pPr>
        <w:rPr>
          <w:ins w:id="3250" w:author="Microsoft Office User" w:date="2018-04-17T11:11:00Z"/>
          <w:rFonts w:ascii="Times New Roman" w:eastAsiaTheme="majorEastAsia" w:hAnsi="Times New Roman" w:cs="Times New Roman"/>
          <w:noProof/>
          <w:sz w:val="24"/>
          <w:szCs w:val="24"/>
          <w:rPrChange w:id="3251" w:author="Trần Công Tiến" w:date="2018-05-29T10:29:00Z">
            <w:rPr>
              <w:ins w:id="3252" w:author="Microsoft Office User" w:date="2018-04-17T11:11:00Z"/>
            </w:rPr>
          </w:rPrChange>
        </w:rPr>
        <w:pPrChange w:id="3253" w:author="Microsoft Office User" w:date="2018-04-17T11:11:00Z">
          <w:pPr>
            <w:pStyle w:val="ListParagraph"/>
            <w:numPr>
              <w:ilvl w:val="1"/>
              <w:numId w:val="4"/>
            </w:numPr>
            <w:ind w:left="1003" w:hanging="360"/>
          </w:pPr>
        </w:pPrChange>
      </w:pPr>
      <w:ins w:id="3254" w:author="Microsoft Office User" w:date="2018-04-17T11:45:00Z">
        <w:del w:id="3255" w:author="Trần Công Tiến" w:date="2018-05-29T10:43:00Z">
          <w:r w:rsidRPr="0046749C" w:rsidDel="00711B14">
            <w:rPr>
              <w:rFonts w:ascii="Times New Roman" w:eastAsiaTheme="majorEastAsia" w:hAnsi="Times New Roman" w:cs="Times New Roman"/>
              <w:noProof/>
              <w:sz w:val="24"/>
              <w:szCs w:val="24"/>
              <w:rPrChange w:id="3256" w:author="Trần Công Tiến" w:date="2018-05-29T10:29:00Z">
                <w:rPr>
                  <w:rFonts w:eastAsiaTheme="majorEastAsia"/>
                  <w:noProof/>
                  <w:szCs w:val="22"/>
                </w:rPr>
              </w:rPrChange>
            </w:rPr>
            <w:drawing>
              <wp:inline distT="0" distB="0" distL="0" distR="0" wp14:anchorId="00A12595" wp14:editId="052A397B">
                <wp:extent cx="6858000" cy="2492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nh sách liên kết màn.jpg"/>
                        <pic:cNvPicPr/>
                      </pic:nvPicPr>
                      <pic:blipFill>
                        <a:blip r:embed="rId20">
                          <a:extLst>
                            <a:ext uri="{28A0092B-C50C-407E-A947-70E740481C1C}">
                              <a14:useLocalDpi xmlns:a14="http://schemas.microsoft.com/office/drawing/2010/main" val="0"/>
                            </a:ext>
                          </a:extLst>
                        </a:blip>
                        <a:stretch>
                          <a:fillRect/>
                        </a:stretch>
                      </pic:blipFill>
                      <pic:spPr>
                        <a:xfrm>
                          <a:off x="0" y="0"/>
                          <a:ext cx="6858000" cy="2492375"/>
                        </a:xfrm>
                        <a:prstGeom prst="rect">
                          <a:avLst/>
                        </a:prstGeom>
                      </pic:spPr>
                    </pic:pic>
                  </a:graphicData>
                </a:graphic>
              </wp:inline>
            </w:drawing>
          </w:r>
        </w:del>
      </w:ins>
      <w:ins w:id="3257" w:author="Trần Công Tiến" w:date="2018-05-29T10:43:00Z">
        <w:del w:id="3258" w:author="Microsoft Office User" w:date="2018-07-02T23:18:00Z">
          <w:r w:rsidR="00711B14" w:rsidDel="00094880">
            <w:rPr>
              <w:rFonts w:eastAsiaTheme="majorEastAsia"/>
              <w:noProof/>
            </w:rPr>
            <w:drawing>
              <wp:inline distT="0" distB="0" distL="0" distR="0" wp14:anchorId="7C004EFA" wp14:editId="092CD324">
                <wp:extent cx="6858000" cy="3945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h sách liên kết mà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945890"/>
                        </a:xfrm>
                        <a:prstGeom prst="rect">
                          <a:avLst/>
                        </a:prstGeom>
                      </pic:spPr>
                    </pic:pic>
                  </a:graphicData>
                </a:graphic>
              </wp:inline>
            </w:drawing>
          </w:r>
        </w:del>
      </w:ins>
      <w:ins w:id="3259" w:author="Microsoft Office User" w:date="2018-07-02T23:18:00Z">
        <w:r w:rsidR="00094880">
          <w:rPr>
            <w:rFonts w:ascii="Times New Roman" w:eastAsiaTheme="majorEastAsia" w:hAnsi="Times New Roman" w:cs="Times New Roman"/>
            <w:noProof/>
            <w:sz w:val="24"/>
            <w:szCs w:val="24"/>
          </w:rPr>
          <w:drawing>
            <wp:inline distT="0" distB="0" distL="0" distR="0" wp14:anchorId="58090000" wp14:editId="4923A596">
              <wp:extent cx="6858000" cy="32035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7-02 at 11.18.06 PM.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203575"/>
                      </a:xfrm>
                      <a:prstGeom prst="rect">
                        <a:avLst/>
                      </a:prstGeom>
                    </pic:spPr>
                  </pic:pic>
                </a:graphicData>
              </a:graphic>
            </wp:inline>
          </w:drawing>
        </w:r>
      </w:ins>
    </w:p>
    <w:p w14:paraId="29B7AF1C" w14:textId="77777777" w:rsidR="00711B14" w:rsidRDefault="00711B14">
      <w:pPr>
        <w:spacing w:after="160" w:line="259" w:lineRule="auto"/>
        <w:rPr>
          <w:ins w:id="3260" w:author="Trần Công Tiến" w:date="2018-05-29T10:43:00Z"/>
          <w:rFonts w:asciiTheme="majorHAnsi" w:eastAsiaTheme="majorEastAsia" w:hAnsiTheme="majorHAnsi" w:cstheme="majorBidi"/>
          <w:noProof/>
          <w:color w:val="1F4D78" w:themeColor="accent1" w:themeShade="7F"/>
        </w:rPr>
      </w:pPr>
      <w:ins w:id="3261" w:author="Trần Công Tiến" w:date="2018-05-29T10:43:00Z">
        <w:r>
          <w:rPr>
            <w:noProof/>
          </w:rPr>
          <w:br w:type="page"/>
        </w:r>
      </w:ins>
    </w:p>
    <w:p w14:paraId="24ADB5FC" w14:textId="46258DA4" w:rsidR="00266DC8" w:rsidRPr="0046749C" w:rsidRDefault="00266DC8">
      <w:pPr>
        <w:pStyle w:val="Heading3"/>
        <w:rPr>
          <w:ins w:id="3262" w:author="Microsoft Office User" w:date="2018-04-17T10:57:00Z"/>
          <w:noProof/>
          <w:rPrChange w:id="3263" w:author="Trần Công Tiến" w:date="2018-05-29T10:29:00Z">
            <w:rPr>
              <w:ins w:id="3264" w:author="Microsoft Office User" w:date="2018-04-17T10:57:00Z"/>
            </w:rPr>
          </w:rPrChange>
        </w:rPr>
      </w:pPr>
      <w:bookmarkStart w:id="3265" w:name="_Toc515369181"/>
      <w:ins w:id="3266" w:author="Microsoft Office User" w:date="2018-04-17T10:56:00Z">
        <w:r w:rsidRPr="0046749C">
          <w:rPr>
            <w:noProof/>
            <w:rPrChange w:id="3267" w:author="Trần Công Tiến" w:date="2018-05-29T10:29:00Z">
              <w:rPr/>
            </w:rPrChange>
          </w:rPr>
          <w:lastRenderedPageBreak/>
          <w:t xml:space="preserve">1.2 </w:t>
        </w:r>
      </w:ins>
      <w:r w:rsidR="00863D73" w:rsidRPr="0046749C">
        <w:rPr>
          <w:noProof/>
          <w:rPrChange w:id="3268" w:author="Trần Công Tiến" w:date="2018-05-29T10:29:00Z">
            <w:rPr/>
          </w:rPrChange>
        </w:rPr>
        <w:t>Danh sách màn hình &amp; mô tả chức năng từng màn hình</w:t>
      </w:r>
      <w:bookmarkEnd w:id="3265"/>
    </w:p>
    <w:p w14:paraId="484C6067" w14:textId="77777777" w:rsidR="00B24BC9" w:rsidRPr="0046749C" w:rsidRDefault="00B24BC9">
      <w:pPr>
        <w:spacing w:after="160" w:line="259" w:lineRule="auto"/>
        <w:rPr>
          <w:ins w:id="3269" w:author="Trần Công Tiến" w:date="2018-05-29T10:15:00Z"/>
          <w:rFonts w:ascii="Times New Roman" w:eastAsia="Times New Roman" w:hAnsi="Times New Roman" w:cs="Times New Roman"/>
          <w:noProof/>
          <w:sz w:val="24"/>
          <w:szCs w:val="24"/>
          <w:rPrChange w:id="3270" w:author="Trần Công Tiến" w:date="2018-05-29T10:29:00Z">
            <w:rPr>
              <w:ins w:id="3271" w:author="Trần Công Tiến" w:date="2018-05-29T10:15:00Z"/>
            </w:rPr>
          </w:rPrChange>
        </w:rPr>
        <w:pPrChange w:id="3272" w:author="Microsoft Office User" w:date="2018-04-17T11:11:00Z">
          <w:pPr>
            <w:pStyle w:val="ListParagraph"/>
            <w:numPr>
              <w:ilvl w:val="1"/>
              <w:numId w:val="4"/>
            </w:numPr>
            <w:ind w:left="1003" w:hanging="360"/>
          </w:pPr>
        </w:pPrChange>
      </w:pPr>
    </w:p>
    <w:p w14:paraId="087C395F" w14:textId="77777777" w:rsidR="00B24BC9" w:rsidRPr="0046749C" w:rsidRDefault="00B24BC9">
      <w:pPr>
        <w:spacing w:after="160" w:line="259" w:lineRule="auto"/>
        <w:rPr>
          <w:ins w:id="3273" w:author="Trần Công Tiến" w:date="2018-05-29T10:15:00Z"/>
          <w:rFonts w:ascii="Times New Roman" w:eastAsia="Times New Roman" w:hAnsi="Times New Roman" w:cs="Times New Roman"/>
          <w:noProof/>
          <w:sz w:val="24"/>
          <w:szCs w:val="24"/>
          <w:rPrChange w:id="3274" w:author="Trần Công Tiến" w:date="2018-05-29T10:29:00Z">
            <w:rPr>
              <w:ins w:id="3275" w:author="Trần Công Tiến" w:date="2018-05-29T10:15:00Z"/>
            </w:rPr>
          </w:rPrChange>
        </w:rPr>
        <w:pPrChange w:id="3276" w:author="Microsoft Office User" w:date="2018-04-17T11:11:00Z">
          <w:pPr>
            <w:pStyle w:val="ListParagraph"/>
            <w:numPr>
              <w:ilvl w:val="1"/>
              <w:numId w:val="4"/>
            </w:numPr>
            <w:ind w:left="1003" w:hanging="360"/>
          </w:pPr>
        </w:pPrChange>
      </w:pPr>
      <w:ins w:id="3277" w:author="Trần Công Tiến" w:date="2018-05-29T10:15:00Z">
        <w:r w:rsidRPr="0046749C">
          <w:rPr>
            <w:rFonts w:ascii="Times New Roman" w:eastAsia="Times New Roman" w:hAnsi="Times New Roman" w:cs="Times New Roman"/>
            <w:noProof/>
            <w:sz w:val="24"/>
            <w:szCs w:val="24"/>
            <w:rPrChange w:id="3278" w:author="Trần Công Tiến" w:date="2018-05-29T10:29:00Z">
              <w:rPr>
                <w:rFonts w:eastAsiaTheme="minorHAnsi"/>
                <w:szCs w:val="22"/>
              </w:rPr>
            </w:rPrChange>
          </w:rPr>
          <w:t>Màn hình đăng nhập:</w:t>
        </w:r>
      </w:ins>
    </w:p>
    <w:p w14:paraId="292CFFE5" w14:textId="19FCB582" w:rsidR="00B24BC9" w:rsidRPr="0046749C" w:rsidRDefault="00B24BC9">
      <w:pPr>
        <w:spacing w:after="160" w:line="259" w:lineRule="auto"/>
        <w:rPr>
          <w:ins w:id="3279" w:author="Trần Công Tiến" w:date="2018-05-29T10:16:00Z"/>
          <w:rFonts w:ascii="Times New Roman" w:eastAsia="Times New Roman" w:hAnsi="Times New Roman" w:cs="Times New Roman"/>
          <w:noProof/>
          <w:sz w:val="24"/>
          <w:szCs w:val="24"/>
          <w:rPrChange w:id="3280" w:author="Trần Công Tiến" w:date="2018-05-29T10:29:00Z">
            <w:rPr>
              <w:ins w:id="3281" w:author="Trần Công Tiến" w:date="2018-05-29T10:16:00Z"/>
            </w:rPr>
          </w:rPrChange>
        </w:rPr>
        <w:pPrChange w:id="3282" w:author="Microsoft Office User" w:date="2018-04-17T11:11:00Z">
          <w:pPr>
            <w:pStyle w:val="ListParagraph"/>
            <w:numPr>
              <w:ilvl w:val="1"/>
              <w:numId w:val="4"/>
            </w:numPr>
            <w:ind w:left="1003" w:hanging="360"/>
          </w:pPr>
        </w:pPrChange>
      </w:pPr>
      <w:ins w:id="3283" w:author="Trần Công Tiến" w:date="2018-05-29T10:16:00Z">
        <w:del w:id="3284" w:author="Microsoft Office User" w:date="2018-07-02T23:01:00Z">
          <w:r w:rsidRPr="0046749C" w:rsidDel="00A87B80">
            <w:rPr>
              <w:rFonts w:ascii="Times New Roman" w:eastAsia="Times New Roman" w:hAnsi="Times New Roman" w:cs="Times New Roman"/>
              <w:noProof/>
              <w:sz w:val="24"/>
              <w:szCs w:val="24"/>
              <w:rPrChange w:id="3285" w:author="Trần Công Tiến" w:date="2018-05-29T10:29:00Z">
                <w:rPr>
                  <w:rFonts w:eastAsiaTheme="minorHAnsi"/>
                  <w:noProof/>
                  <w:szCs w:val="22"/>
                </w:rPr>
              </w:rPrChange>
            </w:rPr>
            <w:drawing>
              <wp:inline distT="0" distB="0" distL="0" distR="0" wp14:anchorId="73A992C5" wp14:editId="6EBB68EE">
                <wp:extent cx="6858000" cy="38715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29 at 10.14.37 AM.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871595"/>
                        </a:xfrm>
                        <a:prstGeom prst="rect">
                          <a:avLst/>
                        </a:prstGeom>
                      </pic:spPr>
                    </pic:pic>
                  </a:graphicData>
                </a:graphic>
              </wp:inline>
            </w:drawing>
          </w:r>
        </w:del>
      </w:ins>
      <w:ins w:id="3286" w:author="Microsoft Office User" w:date="2018-07-02T23:01:00Z">
        <w:r w:rsidR="00A87B80">
          <w:rPr>
            <w:rFonts w:ascii="Times New Roman" w:eastAsia="Times New Roman" w:hAnsi="Times New Roman" w:cs="Times New Roman"/>
            <w:noProof/>
            <w:sz w:val="24"/>
            <w:szCs w:val="24"/>
          </w:rPr>
          <w:drawing>
            <wp:inline distT="0" distB="0" distL="0" distR="0" wp14:anchorId="0ECBF639" wp14:editId="336D9DC1">
              <wp:extent cx="6858000" cy="38830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7-02 at 10.58.45 PM.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3883025"/>
                      </a:xfrm>
                      <a:prstGeom prst="rect">
                        <a:avLst/>
                      </a:prstGeom>
                    </pic:spPr>
                  </pic:pic>
                </a:graphicData>
              </a:graphic>
            </wp:inline>
          </w:drawing>
        </w:r>
      </w:ins>
    </w:p>
    <w:p w14:paraId="05C5AF9C" w14:textId="5423B733" w:rsidR="00B24BC9" w:rsidRPr="0046749C" w:rsidRDefault="00B24BC9">
      <w:pPr>
        <w:spacing w:after="160" w:line="259" w:lineRule="auto"/>
        <w:rPr>
          <w:ins w:id="3287" w:author="Trần Công Tiến" w:date="2018-05-29T10:16:00Z"/>
          <w:rFonts w:ascii="Times New Roman" w:eastAsia="Times New Roman" w:hAnsi="Times New Roman" w:cs="Times New Roman"/>
          <w:noProof/>
          <w:sz w:val="24"/>
          <w:szCs w:val="24"/>
          <w:rPrChange w:id="3288" w:author="Trần Công Tiến" w:date="2018-05-29T10:29:00Z">
            <w:rPr>
              <w:ins w:id="3289" w:author="Trần Công Tiến" w:date="2018-05-29T10:16:00Z"/>
            </w:rPr>
          </w:rPrChange>
        </w:rPr>
        <w:pPrChange w:id="3290" w:author="Microsoft Office User" w:date="2018-04-17T11:11:00Z">
          <w:pPr>
            <w:pStyle w:val="ListParagraph"/>
            <w:numPr>
              <w:ilvl w:val="1"/>
              <w:numId w:val="4"/>
            </w:numPr>
            <w:ind w:left="1003" w:hanging="360"/>
          </w:pPr>
        </w:pPrChange>
      </w:pPr>
      <w:ins w:id="3291" w:author="Trần Công Tiến" w:date="2018-05-29T10:16:00Z">
        <w:r w:rsidRPr="0046749C">
          <w:rPr>
            <w:rFonts w:ascii="Times New Roman" w:eastAsia="Times New Roman" w:hAnsi="Times New Roman" w:cs="Times New Roman"/>
            <w:noProof/>
            <w:sz w:val="24"/>
            <w:szCs w:val="24"/>
            <w:rPrChange w:id="3292" w:author="Trần Công Tiến" w:date="2018-05-29T10:29:00Z">
              <w:rPr>
                <w:rFonts w:eastAsiaTheme="minorHAnsi"/>
                <w:szCs w:val="22"/>
              </w:rPr>
            </w:rPrChange>
          </w:rPr>
          <w:t xml:space="preserve">Màn hình </w:t>
        </w:r>
        <w:del w:id="3293" w:author="Microsoft Office User" w:date="2018-07-02T23:01:00Z">
          <w:r w:rsidRPr="0046749C" w:rsidDel="00A87B80">
            <w:rPr>
              <w:rFonts w:ascii="Times New Roman" w:eastAsia="Times New Roman" w:hAnsi="Times New Roman" w:cs="Times New Roman"/>
              <w:noProof/>
              <w:sz w:val="24"/>
              <w:szCs w:val="24"/>
              <w:rPrChange w:id="3294" w:author="Trần Công Tiến" w:date="2018-05-29T10:29:00Z">
                <w:rPr>
                  <w:rFonts w:eastAsiaTheme="minorHAnsi"/>
                  <w:szCs w:val="22"/>
                </w:rPr>
              </w:rPrChange>
            </w:rPr>
            <w:delText>điều h</w:delText>
          </w:r>
          <w:r w:rsidRPr="0046749C" w:rsidDel="00A87B80">
            <w:rPr>
              <w:rFonts w:ascii="Times New Roman" w:eastAsia="Times New Roman" w:hAnsi="Times New Roman" w:cs="Times New Roman" w:hint="eastAsia"/>
              <w:noProof/>
              <w:sz w:val="24"/>
              <w:szCs w:val="24"/>
              <w:rPrChange w:id="3295" w:author="Trần Công Tiến" w:date="2018-05-29T10:29:00Z">
                <w:rPr>
                  <w:rFonts w:eastAsiaTheme="minorHAnsi" w:hint="eastAsia"/>
                  <w:szCs w:val="22"/>
                </w:rPr>
              </w:rPrChange>
            </w:rPr>
            <w:delText>ư</w:delText>
          </w:r>
          <w:r w:rsidRPr="0046749C" w:rsidDel="00A87B80">
            <w:rPr>
              <w:rFonts w:ascii="Times New Roman" w:eastAsia="Times New Roman" w:hAnsi="Times New Roman" w:cs="Times New Roman"/>
              <w:noProof/>
              <w:sz w:val="24"/>
              <w:szCs w:val="24"/>
              <w:rPrChange w:id="3296" w:author="Trần Công Tiến" w:date="2018-05-29T10:29:00Z">
                <w:rPr>
                  <w:rFonts w:eastAsiaTheme="minorHAnsi"/>
                  <w:szCs w:val="22"/>
                </w:rPr>
              </w:rPrChange>
            </w:rPr>
            <w:delText>ớng</w:delText>
          </w:r>
        </w:del>
      </w:ins>
      <w:ins w:id="3297" w:author="Microsoft Office User" w:date="2018-07-02T23:01:00Z">
        <w:r w:rsidR="00A87B80">
          <w:rPr>
            <w:rFonts w:ascii="Times New Roman" w:eastAsia="Times New Roman" w:hAnsi="Times New Roman" w:cs="Times New Roman"/>
            <w:noProof/>
            <w:sz w:val="24"/>
            <w:szCs w:val="24"/>
          </w:rPr>
          <w:t>home, thống kê</w:t>
        </w:r>
      </w:ins>
      <w:ins w:id="3298" w:author="Trần Công Tiến" w:date="2018-05-29T10:16:00Z">
        <w:r w:rsidRPr="0046749C">
          <w:rPr>
            <w:rFonts w:ascii="Times New Roman" w:eastAsia="Times New Roman" w:hAnsi="Times New Roman" w:cs="Times New Roman"/>
            <w:noProof/>
            <w:sz w:val="24"/>
            <w:szCs w:val="24"/>
            <w:rPrChange w:id="3299" w:author="Trần Công Tiến" w:date="2018-05-29T10:29:00Z">
              <w:rPr>
                <w:rFonts w:eastAsiaTheme="minorHAnsi"/>
                <w:szCs w:val="22"/>
              </w:rPr>
            </w:rPrChange>
          </w:rPr>
          <w:t>:</w:t>
        </w:r>
      </w:ins>
    </w:p>
    <w:p w14:paraId="3E61B228" w14:textId="730A60F5" w:rsidR="00B24BC9" w:rsidRPr="0046749C" w:rsidRDefault="00A87B80">
      <w:pPr>
        <w:spacing w:after="160" w:line="259" w:lineRule="auto"/>
        <w:rPr>
          <w:ins w:id="3300" w:author="Trần Công Tiến" w:date="2018-05-29T10:16:00Z"/>
          <w:rFonts w:ascii="Times New Roman" w:eastAsia="Times New Roman" w:hAnsi="Times New Roman" w:cs="Times New Roman"/>
          <w:noProof/>
          <w:sz w:val="24"/>
          <w:szCs w:val="24"/>
          <w:rPrChange w:id="3301" w:author="Trần Công Tiến" w:date="2018-05-29T10:29:00Z">
            <w:rPr>
              <w:ins w:id="3302" w:author="Trần Công Tiến" w:date="2018-05-29T10:16:00Z"/>
            </w:rPr>
          </w:rPrChange>
        </w:rPr>
        <w:pPrChange w:id="3303" w:author="Microsoft Office User" w:date="2018-04-17T11:11:00Z">
          <w:pPr>
            <w:pStyle w:val="ListParagraph"/>
            <w:numPr>
              <w:ilvl w:val="1"/>
              <w:numId w:val="4"/>
            </w:numPr>
            <w:ind w:left="1003" w:hanging="360"/>
          </w:pPr>
        </w:pPrChange>
      </w:pPr>
      <w:ins w:id="3304" w:author="Microsoft Office User" w:date="2018-07-02T23:02:00Z">
        <w:r>
          <w:rPr>
            <w:rFonts w:ascii="Times New Roman" w:eastAsia="Times New Roman" w:hAnsi="Times New Roman" w:cs="Times New Roman"/>
            <w:noProof/>
            <w:sz w:val="24"/>
            <w:szCs w:val="24"/>
          </w:rPr>
          <w:drawing>
            <wp:inline distT="0" distB="0" distL="0" distR="0" wp14:anchorId="70368153" wp14:editId="0EFC0630">
              <wp:extent cx="6858000" cy="3867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7-02 at 10.59.12 PM.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3867150"/>
                      </a:xfrm>
                      <a:prstGeom prst="rect">
                        <a:avLst/>
                      </a:prstGeom>
                    </pic:spPr>
                  </pic:pic>
                </a:graphicData>
              </a:graphic>
            </wp:inline>
          </w:drawing>
        </w:r>
      </w:ins>
      <w:ins w:id="3305" w:author="Trần Công Tiến" w:date="2018-05-29T10:16:00Z">
        <w:del w:id="3306" w:author="Microsoft Office User" w:date="2018-07-02T23:01:00Z">
          <w:r w:rsidR="00B24BC9" w:rsidRPr="0046749C" w:rsidDel="00A87B80">
            <w:rPr>
              <w:rFonts w:ascii="Times New Roman" w:eastAsia="Times New Roman" w:hAnsi="Times New Roman" w:cs="Times New Roman"/>
              <w:noProof/>
              <w:sz w:val="24"/>
              <w:szCs w:val="24"/>
              <w:rPrChange w:id="3307" w:author="Trần Công Tiến" w:date="2018-05-29T10:29:00Z">
                <w:rPr>
                  <w:rFonts w:eastAsiaTheme="minorHAnsi"/>
                  <w:noProof/>
                  <w:szCs w:val="22"/>
                </w:rPr>
              </w:rPrChange>
            </w:rPr>
            <w:drawing>
              <wp:inline distT="0" distB="0" distL="0" distR="0" wp14:anchorId="3C3E79E3" wp14:editId="1D10FE44">
                <wp:extent cx="6858000" cy="3865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29 at 10.14.51 AM.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3865880"/>
                        </a:xfrm>
                        <a:prstGeom prst="rect">
                          <a:avLst/>
                        </a:prstGeom>
                      </pic:spPr>
                    </pic:pic>
                  </a:graphicData>
                </a:graphic>
              </wp:inline>
            </w:drawing>
          </w:r>
        </w:del>
      </w:ins>
    </w:p>
    <w:p w14:paraId="608FA890" w14:textId="77777777" w:rsidR="00B24BC9" w:rsidRPr="0046749C" w:rsidRDefault="00B24BC9">
      <w:pPr>
        <w:spacing w:after="160" w:line="259" w:lineRule="auto"/>
        <w:rPr>
          <w:ins w:id="3308" w:author="Trần Công Tiến" w:date="2018-05-29T10:16:00Z"/>
          <w:rFonts w:ascii="Times New Roman" w:eastAsia="Times New Roman" w:hAnsi="Times New Roman" w:cs="Times New Roman"/>
          <w:noProof/>
          <w:sz w:val="24"/>
          <w:szCs w:val="24"/>
          <w:rPrChange w:id="3309" w:author="Trần Công Tiến" w:date="2018-05-29T10:29:00Z">
            <w:rPr>
              <w:ins w:id="3310" w:author="Trần Công Tiến" w:date="2018-05-29T10:16:00Z"/>
            </w:rPr>
          </w:rPrChange>
        </w:rPr>
        <w:pPrChange w:id="3311" w:author="Microsoft Office User" w:date="2018-04-17T11:11:00Z">
          <w:pPr>
            <w:pStyle w:val="ListParagraph"/>
            <w:numPr>
              <w:ilvl w:val="1"/>
              <w:numId w:val="4"/>
            </w:numPr>
            <w:ind w:left="1003" w:hanging="360"/>
          </w:pPr>
        </w:pPrChange>
      </w:pPr>
      <w:ins w:id="3312" w:author="Trần Công Tiến" w:date="2018-05-29T10:16:00Z">
        <w:r w:rsidRPr="0046749C">
          <w:rPr>
            <w:rFonts w:ascii="Times New Roman" w:eastAsia="Times New Roman" w:hAnsi="Times New Roman" w:cs="Times New Roman"/>
            <w:noProof/>
            <w:sz w:val="24"/>
            <w:szCs w:val="24"/>
            <w:rPrChange w:id="3313" w:author="Trần Công Tiến" w:date="2018-05-29T10:29:00Z">
              <w:rPr>
                <w:rFonts w:eastAsiaTheme="minorHAnsi"/>
                <w:szCs w:val="22"/>
              </w:rPr>
            </w:rPrChange>
          </w:rPr>
          <w:lastRenderedPageBreak/>
          <w:t>Màn hình trạng thái phòng:</w:t>
        </w:r>
      </w:ins>
    </w:p>
    <w:p w14:paraId="4BA1129D" w14:textId="579487EC" w:rsidR="001C6CC5" w:rsidRPr="0046749C" w:rsidRDefault="001C6CC5">
      <w:pPr>
        <w:spacing w:after="160" w:line="259" w:lineRule="auto"/>
        <w:rPr>
          <w:ins w:id="3314" w:author="Trần Công Tiến" w:date="2018-05-29T10:17:00Z"/>
          <w:rFonts w:ascii="Times New Roman" w:eastAsia="Times New Roman" w:hAnsi="Times New Roman" w:cs="Times New Roman"/>
          <w:noProof/>
          <w:sz w:val="24"/>
          <w:szCs w:val="24"/>
          <w:rPrChange w:id="3315" w:author="Trần Công Tiến" w:date="2018-05-29T10:29:00Z">
            <w:rPr>
              <w:ins w:id="3316" w:author="Trần Công Tiến" w:date="2018-05-29T10:17:00Z"/>
            </w:rPr>
          </w:rPrChange>
        </w:rPr>
        <w:pPrChange w:id="3317" w:author="Microsoft Office User" w:date="2018-04-17T11:11:00Z">
          <w:pPr>
            <w:pStyle w:val="ListParagraph"/>
            <w:numPr>
              <w:ilvl w:val="1"/>
              <w:numId w:val="4"/>
            </w:numPr>
            <w:ind w:left="1003" w:hanging="360"/>
          </w:pPr>
        </w:pPrChange>
      </w:pPr>
      <w:ins w:id="3318" w:author="Trần Công Tiến" w:date="2018-05-29T10:17:00Z">
        <w:del w:id="3319" w:author="Microsoft Office User" w:date="2018-07-02T23:02:00Z">
          <w:r w:rsidRPr="0046749C" w:rsidDel="00A87B80">
            <w:rPr>
              <w:rFonts w:ascii="Times New Roman" w:eastAsia="Times New Roman" w:hAnsi="Times New Roman" w:cs="Times New Roman"/>
              <w:noProof/>
              <w:sz w:val="24"/>
              <w:szCs w:val="24"/>
              <w:rPrChange w:id="3320" w:author="Trần Công Tiến" w:date="2018-05-29T10:29:00Z">
                <w:rPr>
                  <w:rFonts w:eastAsiaTheme="minorHAnsi"/>
                  <w:noProof/>
                  <w:szCs w:val="22"/>
                </w:rPr>
              </w:rPrChange>
            </w:rPr>
            <w:drawing>
              <wp:inline distT="0" distB="0" distL="0" distR="0" wp14:anchorId="3B7BDF2B" wp14:editId="3539D98A">
                <wp:extent cx="6858000" cy="3863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29 at 10.15.00 AM.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del>
      </w:ins>
      <w:ins w:id="3321" w:author="Microsoft Office User" w:date="2018-07-02T23:02:00Z">
        <w:r w:rsidR="00A87B80">
          <w:rPr>
            <w:rFonts w:ascii="Times New Roman" w:eastAsia="Times New Roman" w:hAnsi="Times New Roman" w:cs="Times New Roman"/>
            <w:noProof/>
            <w:sz w:val="24"/>
            <w:szCs w:val="24"/>
          </w:rPr>
          <w:drawing>
            <wp:inline distT="0" distB="0" distL="0" distR="0" wp14:anchorId="782F3C20" wp14:editId="42A26F09">
              <wp:extent cx="6858000" cy="3861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02 at 10.59.21 PM.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861435"/>
                      </a:xfrm>
                      <a:prstGeom prst="rect">
                        <a:avLst/>
                      </a:prstGeom>
                    </pic:spPr>
                  </pic:pic>
                </a:graphicData>
              </a:graphic>
            </wp:inline>
          </w:drawing>
        </w:r>
      </w:ins>
    </w:p>
    <w:p w14:paraId="54BA3CD8" w14:textId="77777777" w:rsidR="001C6CC5" w:rsidRPr="0046749C" w:rsidRDefault="001C6CC5">
      <w:pPr>
        <w:spacing w:after="160" w:line="259" w:lineRule="auto"/>
        <w:rPr>
          <w:ins w:id="3322" w:author="Trần Công Tiến" w:date="2018-05-29T10:17:00Z"/>
          <w:rFonts w:ascii="Times New Roman" w:eastAsia="Times New Roman" w:hAnsi="Times New Roman" w:cs="Times New Roman"/>
          <w:noProof/>
          <w:sz w:val="24"/>
          <w:szCs w:val="24"/>
          <w:rPrChange w:id="3323" w:author="Trần Công Tiến" w:date="2018-05-29T10:29:00Z">
            <w:rPr>
              <w:ins w:id="3324" w:author="Trần Công Tiến" w:date="2018-05-29T10:17:00Z"/>
            </w:rPr>
          </w:rPrChange>
        </w:rPr>
        <w:pPrChange w:id="3325" w:author="Microsoft Office User" w:date="2018-04-17T11:11:00Z">
          <w:pPr>
            <w:pStyle w:val="ListParagraph"/>
            <w:numPr>
              <w:ilvl w:val="1"/>
              <w:numId w:val="4"/>
            </w:numPr>
            <w:ind w:left="1003" w:hanging="360"/>
          </w:pPr>
        </w:pPrChange>
      </w:pPr>
    </w:p>
    <w:p w14:paraId="07BCFBB2" w14:textId="77777777" w:rsidR="001C6CC5" w:rsidRPr="0046749C" w:rsidRDefault="001C6CC5">
      <w:pPr>
        <w:spacing w:after="160" w:line="259" w:lineRule="auto"/>
        <w:rPr>
          <w:ins w:id="3326" w:author="Trần Công Tiến" w:date="2018-05-29T10:17:00Z"/>
          <w:rFonts w:ascii="Times New Roman" w:eastAsia="Times New Roman" w:hAnsi="Times New Roman" w:cs="Times New Roman"/>
          <w:noProof/>
          <w:sz w:val="24"/>
          <w:szCs w:val="24"/>
          <w:rPrChange w:id="3327" w:author="Trần Công Tiến" w:date="2018-05-29T10:29:00Z">
            <w:rPr>
              <w:ins w:id="3328" w:author="Trần Công Tiến" w:date="2018-05-29T10:17:00Z"/>
            </w:rPr>
          </w:rPrChange>
        </w:rPr>
        <w:pPrChange w:id="3329" w:author="Microsoft Office User" w:date="2018-04-17T11:11:00Z">
          <w:pPr>
            <w:pStyle w:val="ListParagraph"/>
            <w:numPr>
              <w:ilvl w:val="1"/>
              <w:numId w:val="4"/>
            </w:numPr>
            <w:ind w:left="1003" w:hanging="360"/>
          </w:pPr>
        </w:pPrChange>
      </w:pPr>
    </w:p>
    <w:p w14:paraId="78108B3E" w14:textId="77777777" w:rsidR="001C6CC5" w:rsidRPr="0046749C" w:rsidRDefault="001C6CC5">
      <w:pPr>
        <w:spacing w:after="160" w:line="259" w:lineRule="auto"/>
        <w:rPr>
          <w:ins w:id="3330" w:author="Trần Công Tiến" w:date="2018-05-29T10:17:00Z"/>
          <w:rFonts w:ascii="Times New Roman" w:eastAsia="Times New Roman" w:hAnsi="Times New Roman" w:cs="Times New Roman"/>
          <w:noProof/>
          <w:sz w:val="24"/>
          <w:szCs w:val="24"/>
          <w:rPrChange w:id="3331" w:author="Trần Công Tiến" w:date="2018-05-29T10:29:00Z">
            <w:rPr>
              <w:ins w:id="3332" w:author="Trần Công Tiến" w:date="2018-05-29T10:17:00Z"/>
            </w:rPr>
          </w:rPrChange>
        </w:rPr>
        <w:pPrChange w:id="3333" w:author="Microsoft Office User" w:date="2018-04-17T11:11:00Z">
          <w:pPr>
            <w:pStyle w:val="ListParagraph"/>
            <w:numPr>
              <w:ilvl w:val="1"/>
              <w:numId w:val="4"/>
            </w:numPr>
            <w:ind w:left="1003" w:hanging="360"/>
          </w:pPr>
        </w:pPrChange>
      </w:pPr>
      <w:ins w:id="3334" w:author="Trần Công Tiến" w:date="2018-05-29T10:17:00Z">
        <w:r w:rsidRPr="0046749C">
          <w:rPr>
            <w:rFonts w:ascii="Times New Roman" w:eastAsia="Times New Roman" w:hAnsi="Times New Roman" w:cs="Times New Roman"/>
            <w:noProof/>
            <w:sz w:val="24"/>
            <w:szCs w:val="24"/>
            <w:rPrChange w:id="3335" w:author="Trần Công Tiến" w:date="2018-05-29T10:29:00Z">
              <w:rPr>
                <w:rFonts w:eastAsiaTheme="minorHAnsi"/>
                <w:szCs w:val="22"/>
              </w:rPr>
            </w:rPrChange>
          </w:rPr>
          <w:t>Màn hình mở phòng mới:</w:t>
        </w:r>
      </w:ins>
    </w:p>
    <w:p w14:paraId="754A5A14" w14:textId="6897E913" w:rsidR="001C6CC5" w:rsidRPr="0046749C" w:rsidRDefault="001C6CC5">
      <w:pPr>
        <w:spacing w:after="160" w:line="259" w:lineRule="auto"/>
        <w:rPr>
          <w:ins w:id="3336" w:author="Trần Công Tiến" w:date="2018-05-29T10:17:00Z"/>
          <w:rFonts w:ascii="Times New Roman" w:eastAsia="Times New Roman" w:hAnsi="Times New Roman" w:cs="Times New Roman"/>
          <w:noProof/>
          <w:sz w:val="24"/>
          <w:szCs w:val="24"/>
          <w:rPrChange w:id="3337" w:author="Trần Công Tiến" w:date="2018-05-29T10:29:00Z">
            <w:rPr>
              <w:ins w:id="3338" w:author="Trần Công Tiến" w:date="2018-05-29T10:17:00Z"/>
            </w:rPr>
          </w:rPrChange>
        </w:rPr>
        <w:pPrChange w:id="3339" w:author="Microsoft Office User" w:date="2018-04-17T11:11:00Z">
          <w:pPr>
            <w:pStyle w:val="ListParagraph"/>
            <w:numPr>
              <w:ilvl w:val="1"/>
              <w:numId w:val="4"/>
            </w:numPr>
            <w:ind w:left="1003" w:hanging="360"/>
          </w:pPr>
        </w:pPrChange>
      </w:pPr>
      <w:ins w:id="3340" w:author="Trần Công Tiến" w:date="2018-05-29T10:17:00Z">
        <w:del w:id="3341" w:author="Microsoft Office User" w:date="2018-07-02T23:02:00Z">
          <w:r w:rsidRPr="0046749C" w:rsidDel="00A87B80">
            <w:rPr>
              <w:rFonts w:ascii="Times New Roman" w:eastAsia="Times New Roman" w:hAnsi="Times New Roman" w:cs="Times New Roman"/>
              <w:noProof/>
              <w:sz w:val="24"/>
              <w:szCs w:val="24"/>
              <w:rPrChange w:id="3342" w:author="Trần Công Tiến" w:date="2018-05-29T10:29:00Z">
                <w:rPr>
                  <w:rFonts w:eastAsiaTheme="minorHAnsi"/>
                  <w:noProof/>
                  <w:szCs w:val="22"/>
                </w:rPr>
              </w:rPrChange>
            </w:rPr>
            <w:drawing>
              <wp:inline distT="0" distB="0" distL="0" distR="0" wp14:anchorId="29D1BBD5" wp14:editId="16901125">
                <wp:extent cx="6858000" cy="38474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29 at 10.15.10 AM.png"/>
                        <pic:cNvPicPr/>
                      </pic:nvPicPr>
                      <pic:blipFill>
                        <a:blip r:embed="rId29">
                          <a:extLst>
                            <a:ext uri="{28A0092B-C50C-407E-A947-70E740481C1C}">
                              <a14:useLocalDpi xmlns:a14="http://schemas.microsoft.com/office/drawing/2010/main" val="0"/>
                            </a:ext>
                          </a:extLst>
                        </a:blip>
                        <a:stretch>
                          <a:fillRect/>
                        </a:stretch>
                      </pic:blipFill>
                      <pic:spPr>
                        <a:xfrm>
                          <a:off x="0" y="0"/>
                          <a:ext cx="6858000" cy="3847465"/>
                        </a:xfrm>
                        <a:prstGeom prst="rect">
                          <a:avLst/>
                        </a:prstGeom>
                      </pic:spPr>
                    </pic:pic>
                  </a:graphicData>
                </a:graphic>
              </wp:inline>
            </w:drawing>
          </w:r>
        </w:del>
      </w:ins>
      <w:ins w:id="3343" w:author="Microsoft Office User" w:date="2018-07-02T23:02:00Z">
        <w:r w:rsidR="00A87B80">
          <w:rPr>
            <w:rFonts w:ascii="Times New Roman" w:eastAsia="Times New Roman" w:hAnsi="Times New Roman" w:cs="Times New Roman"/>
            <w:noProof/>
            <w:sz w:val="24"/>
            <w:szCs w:val="24"/>
          </w:rPr>
          <w:drawing>
            <wp:inline distT="0" distB="0" distL="0" distR="0" wp14:anchorId="26D57843" wp14:editId="15DE5A51">
              <wp:extent cx="6858000" cy="386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7-02 at 10.59.57 PM.png"/>
                      <pic:cNvPicPr/>
                    </pic:nvPicPr>
                    <pic:blipFill>
                      <a:blip r:embed="rId30">
                        <a:extLst>
                          <a:ext uri="{28A0092B-C50C-407E-A947-70E740481C1C}">
                            <a14:useLocalDpi xmlns:a14="http://schemas.microsoft.com/office/drawing/2010/main" val="0"/>
                          </a:ext>
                        </a:extLst>
                      </a:blip>
                      <a:stretch>
                        <a:fillRect/>
                      </a:stretch>
                    </pic:blipFill>
                    <pic:spPr>
                      <a:xfrm>
                        <a:off x="0" y="0"/>
                        <a:ext cx="6858000" cy="3860800"/>
                      </a:xfrm>
                      <a:prstGeom prst="rect">
                        <a:avLst/>
                      </a:prstGeom>
                    </pic:spPr>
                  </pic:pic>
                </a:graphicData>
              </a:graphic>
            </wp:inline>
          </w:drawing>
        </w:r>
      </w:ins>
    </w:p>
    <w:p w14:paraId="29021863" w14:textId="77777777" w:rsidR="001C6CC5" w:rsidRPr="0046749C" w:rsidRDefault="001C6CC5">
      <w:pPr>
        <w:spacing w:after="160" w:line="259" w:lineRule="auto"/>
        <w:rPr>
          <w:ins w:id="3344" w:author="Trần Công Tiến" w:date="2018-05-29T10:17:00Z"/>
          <w:rFonts w:ascii="Times New Roman" w:eastAsia="Times New Roman" w:hAnsi="Times New Roman" w:cs="Times New Roman"/>
          <w:noProof/>
          <w:sz w:val="24"/>
          <w:szCs w:val="24"/>
          <w:rPrChange w:id="3345" w:author="Trần Công Tiến" w:date="2018-05-29T10:29:00Z">
            <w:rPr>
              <w:ins w:id="3346" w:author="Trần Công Tiến" w:date="2018-05-29T10:17:00Z"/>
            </w:rPr>
          </w:rPrChange>
        </w:rPr>
        <w:pPrChange w:id="3347" w:author="Microsoft Office User" w:date="2018-04-17T11:11:00Z">
          <w:pPr>
            <w:pStyle w:val="ListParagraph"/>
            <w:numPr>
              <w:ilvl w:val="1"/>
              <w:numId w:val="4"/>
            </w:numPr>
            <w:ind w:left="1003" w:hanging="360"/>
          </w:pPr>
        </w:pPrChange>
      </w:pPr>
      <w:ins w:id="3348" w:author="Trần Công Tiến" w:date="2018-05-29T10:17:00Z">
        <w:r w:rsidRPr="0046749C">
          <w:rPr>
            <w:rFonts w:ascii="Times New Roman" w:eastAsia="Times New Roman" w:hAnsi="Times New Roman" w:cs="Times New Roman"/>
            <w:noProof/>
            <w:sz w:val="24"/>
            <w:szCs w:val="24"/>
            <w:rPrChange w:id="3349" w:author="Trần Công Tiến" w:date="2018-05-29T10:29:00Z">
              <w:rPr>
                <w:rFonts w:eastAsiaTheme="minorHAnsi"/>
                <w:szCs w:val="22"/>
              </w:rPr>
            </w:rPrChange>
          </w:rPr>
          <w:lastRenderedPageBreak/>
          <w:t>Màn hình thông tin phòng hiện tại:</w:t>
        </w:r>
      </w:ins>
    </w:p>
    <w:p w14:paraId="3C60090C" w14:textId="77777777" w:rsidR="00A87B80" w:rsidRDefault="001C6CC5">
      <w:pPr>
        <w:spacing w:after="160" w:line="259" w:lineRule="auto"/>
        <w:rPr>
          <w:ins w:id="3350" w:author="Microsoft Office User" w:date="2018-07-02T23:02:00Z"/>
          <w:rFonts w:ascii="Times New Roman" w:eastAsia="Times New Roman" w:hAnsi="Times New Roman" w:cs="Times New Roman"/>
          <w:noProof/>
          <w:sz w:val="24"/>
          <w:szCs w:val="24"/>
        </w:rPr>
        <w:pPrChange w:id="3351" w:author="Microsoft Office User" w:date="2018-04-17T11:11:00Z">
          <w:pPr>
            <w:pStyle w:val="ListParagraph"/>
            <w:numPr>
              <w:ilvl w:val="1"/>
              <w:numId w:val="4"/>
            </w:numPr>
            <w:ind w:left="1003" w:hanging="360"/>
          </w:pPr>
        </w:pPrChange>
      </w:pPr>
      <w:ins w:id="3352" w:author="Trần Công Tiến" w:date="2018-05-29T10:17:00Z">
        <w:del w:id="3353" w:author="Microsoft Office User" w:date="2018-07-02T23:02:00Z">
          <w:r w:rsidRPr="0046749C" w:rsidDel="00A87B80">
            <w:rPr>
              <w:rFonts w:ascii="Times New Roman" w:eastAsia="Times New Roman" w:hAnsi="Times New Roman" w:cs="Times New Roman"/>
              <w:noProof/>
              <w:sz w:val="24"/>
              <w:szCs w:val="24"/>
              <w:rPrChange w:id="3354" w:author="Trần Công Tiến" w:date="2018-05-29T10:29:00Z">
                <w:rPr>
                  <w:rFonts w:eastAsiaTheme="minorHAnsi"/>
                  <w:noProof/>
                  <w:szCs w:val="22"/>
                </w:rPr>
              </w:rPrChange>
            </w:rPr>
            <w:drawing>
              <wp:inline distT="0" distB="0" distL="0" distR="0" wp14:anchorId="35581FFD" wp14:editId="1BD4E50B">
                <wp:extent cx="6858000" cy="3857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9 at 10.15.19 AM.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del>
      </w:ins>
      <w:ins w:id="3355" w:author="Microsoft Office User" w:date="2018-07-02T23:02:00Z">
        <w:r w:rsidR="00A87B80">
          <w:rPr>
            <w:rFonts w:ascii="Times New Roman" w:eastAsia="Times New Roman" w:hAnsi="Times New Roman" w:cs="Times New Roman"/>
            <w:noProof/>
            <w:sz w:val="24"/>
            <w:szCs w:val="24"/>
          </w:rPr>
          <w:drawing>
            <wp:inline distT="0" distB="0" distL="0" distR="0" wp14:anchorId="3A0C85EA" wp14:editId="4679DB3E">
              <wp:extent cx="6858000" cy="3863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7-02 at 10.59.33 PM.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3863975"/>
                      </a:xfrm>
                      <a:prstGeom prst="rect">
                        <a:avLst/>
                      </a:prstGeom>
                    </pic:spPr>
                  </pic:pic>
                </a:graphicData>
              </a:graphic>
            </wp:inline>
          </w:drawing>
        </w:r>
      </w:ins>
    </w:p>
    <w:p w14:paraId="1F84674F" w14:textId="6FA1CF35" w:rsidR="00A87B80" w:rsidRDefault="00A87B80" w:rsidP="00A87B80">
      <w:pPr>
        <w:spacing w:after="160" w:line="259" w:lineRule="auto"/>
        <w:rPr>
          <w:ins w:id="3356" w:author="Microsoft Office User" w:date="2018-07-02T23:02:00Z"/>
          <w:rFonts w:ascii="Times New Roman" w:eastAsia="Times New Roman" w:hAnsi="Times New Roman" w:cs="Times New Roman"/>
          <w:noProof/>
          <w:sz w:val="24"/>
          <w:szCs w:val="24"/>
        </w:rPr>
      </w:pPr>
      <w:ins w:id="3357" w:author="Microsoft Office User" w:date="2018-07-02T23:02:00Z">
        <w:r w:rsidRPr="00DC6DFB">
          <w:rPr>
            <w:rFonts w:ascii="Times New Roman" w:eastAsia="Times New Roman" w:hAnsi="Times New Roman" w:cs="Times New Roman"/>
            <w:noProof/>
            <w:sz w:val="24"/>
            <w:szCs w:val="24"/>
          </w:rPr>
          <w:t xml:space="preserve">Màn hình </w:t>
        </w:r>
        <w:r>
          <w:rPr>
            <w:rFonts w:ascii="Times New Roman" w:eastAsia="Times New Roman" w:hAnsi="Times New Roman" w:cs="Times New Roman"/>
            <w:noProof/>
            <w:sz w:val="24"/>
            <w:szCs w:val="24"/>
          </w:rPr>
          <w:t>thanh toán</w:t>
        </w:r>
        <w:r w:rsidRPr="00DC6DFB">
          <w:rPr>
            <w:rFonts w:ascii="Times New Roman" w:eastAsia="Times New Roman" w:hAnsi="Times New Roman" w:cs="Times New Roman"/>
            <w:noProof/>
            <w:sz w:val="24"/>
            <w:szCs w:val="24"/>
          </w:rPr>
          <w:t>:</w:t>
        </w:r>
      </w:ins>
    </w:p>
    <w:p w14:paraId="2D9710AD" w14:textId="7B1B3A78" w:rsidR="00A87B80" w:rsidRDefault="00A87B80" w:rsidP="00A87B80">
      <w:pPr>
        <w:spacing w:after="160" w:line="259" w:lineRule="auto"/>
        <w:rPr>
          <w:ins w:id="3358" w:author="Microsoft Office User" w:date="2018-07-02T23:03:00Z"/>
          <w:rFonts w:ascii="Times New Roman" w:eastAsia="Times New Roman" w:hAnsi="Times New Roman" w:cs="Times New Roman"/>
          <w:noProof/>
          <w:sz w:val="24"/>
          <w:szCs w:val="24"/>
        </w:rPr>
      </w:pPr>
      <w:ins w:id="3359" w:author="Microsoft Office User" w:date="2018-07-02T23:03:00Z">
        <w:r>
          <w:rPr>
            <w:rFonts w:ascii="Times New Roman" w:eastAsia="Times New Roman" w:hAnsi="Times New Roman" w:cs="Times New Roman"/>
            <w:noProof/>
            <w:sz w:val="24"/>
            <w:szCs w:val="24"/>
          </w:rPr>
          <w:drawing>
            <wp:inline distT="0" distB="0" distL="0" distR="0" wp14:anchorId="5E9F0E3E" wp14:editId="494D02A9">
              <wp:extent cx="6858000" cy="38677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7-02 at 10.59.43 PM.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3867785"/>
                      </a:xfrm>
                      <a:prstGeom prst="rect">
                        <a:avLst/>
                      </a:prstGeom>
                    </pic:spPr>
                  </pic:pic>
                </a:graphicData>
              </a:graphic>
            </wp:inline>
          </w:drawing>
        </w:r>
      </w:ins>
    </w:p>
    <w:p w14:paraId="3A289105" w14:textId="77777777" w:rsidR="00A87B80" w:rsidRDefault="00A87B80" w:rsidP="00A87B80">
      <w:pPr>
        <w:spacing w:after="160" w:line="259" w:lineRule="auto"/>
        <w:rPr>
          <w:ins w:id="3360" w:author="Microsoft Office User" w:date="2018-07-02T23:03:00Z"/>
          <w:rFonts w:ascii="Times New Roman" w:eastAsia="Times New Roman" w:hAnsi="Times New Roman" w:cs="Times New Roman"/>
          <w:noProof/>
          <w:sz w:val="24"/>
          <w:szCs w:val="24"/>
        </w:rPr>
      </w:pPr>
    </w:p>
    <w:p w14:paraId="41503589" w14:textId="77777777" w:rsidR="00A87B80" w:rsidRDefault="00A87B80" w:rsidP="00A87B80">
      <w:pPr>
        <w:spacing w:after="160" w:line="259" w:lineRule="auto"/>
        <w:rPr>
          <w:ins w:id="3361" w:author="Microsoft Office User" w:date="2018-07-02T23:03:00Z"/>
          <w:rFonts w:ascii="Times New Roman" w:eastAsia="Times New Roman" w:hAnsi="Times New Roman" w:cs="Times New Roman"/>
          <w:noProof/>
          <w:sz w:val="24"/>
          <w:szCs w:val="24"/>
        </w:rPr>
      </w:pPr>
    </w:p>
    <w:p w14:paraId="1E40E1F1" w14:textId="3149148E" w:rsidR="00A87B80" w:rsidRDefault="00A87B80" w:rsidP="00A87B80">
      <w:pPr>
        <w:spacing w:after="160" w:line="259" w:lineRule="auto"/>
        <w:rPr>
          <w:ins w:id="3362" w:author="Microsoft Office User" w:date="2018-07-02T23:03:00Z"/>
          <w:rFonts w:ascii="Times New Roman" w:eastAsia="Times New Roman" w:hAnsi="Times New Roman" w:cs="Times New Roman"/>
          <w:noProof/>
          <w:sz w:val="24"/>
          <w:szCs w:val="24"/>
        </w:rPr>
      </w:pPr>
      <w:ins w:id="3363" w:author="Microsoft Office User" w:date="2018-07-02T23:03:00Z">
        <w:r w:rsidRPr="00DC6DFB">
          <w:rPr>
            <w:rFonts w:ascii="Times New Roman" w:eastAsia="Times New Roman" w:hAnsi="Times New Roman" w:cs="Times New Roman"/>
            <w:noProof/>
            <w:sz w:val="24"/>
            <w:szCs w:val="24"/>
          </w:rPr>
          <w:lastRenderedPageBreak/>
          <w:t xml:space="preserve">Màn hình </w:t>
        </w:r>
      </w:ins>
      <w:ins w:id="3364" w:author="Microsoft Office User" w:date="2018-07-02T23:10:00Z">
        <w:r w:rsidR="00094880">
          <w:rPr>
            <w:rFonts w:ascii="Times New Roman" w:eastAsia="Times New Roman" w:hAnsi="Times New Roman" w:cs="Times New Roman"/>
            <w:noProof/>
            <w:sz w:val="24"/>
            <w:szCs w:val="24"/>
          </w:rPr>
          <w:t>trạng thái</w:t>
        </w:r>
      </w:ins>
      <w:ins w:id="3365" w:author="Microsoft Office User" w:date="2018-07-02T23:03:00Z">
        <w:r>
          <w:rPr>
            <w:rFonts w:ascii="Times New Roman" w:eastAsia="Times New Roman" w:hAnsi="Times New Roman" w:cs="Times New Roman"/>
            <w:noProof/>
            <w:sz w:val="24"/>
            <w:szCs w:val="24"/>
          </w:rPr>
          <w:t xml:space="preserve"> sản phẩm</w:t>
        </w:r>
        <w:r w:rsidRPr="00DC6DFB">
          <w:rPr>
            <w:rFonts w:ascii="Times New Roman" w:eastAsia="Times New Roman" w:hAnsi="Times New Roman" w:cs="Times New Roman"/>
            <w:noProof/>
            <w:sz w:val="24"/>
            <w:szCs w:val="24"/>
          </w:rPr>
          <w:t>:</w:t>
        </w:r>
      </w:ins>
    </w:p>
    <w:p w14:paraId="75EF7B7E" w14:textId="5AD031EA" w:rsidR="00A87B80" w:rsidRPr="00DC6DFB" w:rsidRDefault="00A87B80" w:rsidP="00A87B80">
      <w:pPr>
        <w:spacing w:after="160" w:line="259" w:lineRule="auto"/>
        <w:rPr>
          <w:ins w:id="3366" w:author="Microsoft Office User" w:date="2018-07-02T23:03:00Z"/>
          <w:rFonts w:ascii="Times New Roman" w:eastAsia="Times New Roman" w:hAnsi="Times New Roman" w:cs="Times New Roman"/>
          <w:noProof/>
          <w:sz w:val="24"/>
          <w:szCs w:val="24"/>
        </w:rPr>
      </w:pPr>
      <w:ins w:id="3367" w:author="Microsoft Office User" w:date="2018-07-02T23:03:00Z">
        <w:r>
          <w:rPr>
            <w:rFonts w:ascii="Times New Roman" w:eastAsia="Times New Roman" w:hAnsi="Times New Roman" w:cs="Times New Roman"/>
            <w:noProof/>
            <w:sz w:val="24"/>
            <w:szCs w:val="24"/>
          </w:rPr>
          <w:drawing>
            <wp:inline distT="0" distB="0" distL="0" distR="0" wp14:anchorId="0017C08B" wp14:editId="01367521">
              <wp:extent cx="6858000" cy="38715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7-02 at 11.00.10 PM.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3871595"/>
                      </a:xfrm>
                      <a:prstGeom prst="rect">
                        <a:avLst/>
                      </a:prstGeom>
                    </pic:spPr>
                  </pic:pic>
                </a:graphicData>
              </a:graphic>
            </wp:inline>
          </w:drawing>
        </w:r>
      </w:ins>
    </w:p>
    <w:p w14:paraId="2A6BF3AC" w14:textId="5BE91001" w:rsidR="00A87B80" w:rsidRDefault="00A87B80" w:rsidP="00A87B80">
      <w:pPr>
        <w:spacing w:after="160" w:line="259" w:lineRule="auto"/>
        <w:rPr>
          <w:ins w:id="3368" w:author="Microsoft Office User" w:date="2018-07-02T23:11:00Z"/>
          <w:rFonts w:ascii="Times New Roman" w:eastAsia="Times New Roman" w:hAnsi="Times New Roman" w:cs="Times New Roman"/>
          <w:noProof/>
          <w:sz w:val="24"/>
          <w:szCs w:val="24"/>
        </w:rPr>
      </w:pPr>
      <w:ins w:id="3369" w:author="Microsoft Office User" w:date="2018-07-02T23:03:00Z">
        <w:r>
          <w:rPr>
            <w:rFonts w:ascii="Times New Roman" w:eastAsia="Times New Roman" w:hAnsi="Times New Roman" w:cs="Times New Roman"/>
            <w:noProof/>
            <w:sz w:val="24"/>
            <w:szCs w:val="24"/>
          </w:rPr>
          <w:t xml:space="preserve">Màn hình điều chỉnh </w:t>
        </w:r>
      </w:ins>
      <w:ins w:id="3370" w:author="Microsoft Office User" w:date="2018-07-02T23:11:00Z">
        <w:r w:rsidR="00094880">
          <w:rPr>
            <w:rFonts w:ascii="Times New Roman" w:eastAsia="Times New Roman" w:hAnsi="Times New Roman" w:cs="Times New Roman"/>
            <w:noProof/>
            <w:sz w:val="24"/>
            <w:szCs w:val="24"/>
          </w:rPr>
          <w:t>sản phẩm</w:t>
        </w:r>
      </w:ins>
      <w:ins w:id="3371" w:author="Microsoft Office User" w:date="2018-07-02T23:10:00Z">
        <w:r w:rsidR="00094880">
          <w:rPr>
            <w:rFonts w:ascii="Times New Roman" w:eastAsia="Times New Roman" w:hAnsi="Times New Roman" w:cs="Times New Roman"/>
            <w:noProof/>
            <w:sz w:val="24"/>
            <w:szCs w:val="24"/>
          </w:rPr>
          <w:t>:</w:t>
        </w:r>
      </w:ins>
    </w:p>
    <w:p w14:paraId="1717DAB2" w14:textId="358B5265" w:rsidR="00094880" w:rsidRDefault="00094880" w:rsidP="00A87B80">
      <w:pPr>
        <w:spacing w:after="160" w:line="259" w:lineRule="auto"/>
        <w:rPr>
          <w:ins w:id="3372" w:author="Microsoft Office User" w:date="2018-07-02T23:11:00Z"/>
          <w:rFonts w:ascii="Times New Roman" w:eastAsia="Times New Roman" w:hAnsi="Times New Roman" w:cs="Times New Roman"/>
          <w:noProof/>
          <w:sz w:val="24"/>
          <w:szCs w:val="24"/>
        </w:rPr>
      </w:pPr>
      <w:ins w:id="3373" w:author="Microsoft Office User" w:date="2018-07-02T23:11:00Z">
        <w:r>
          <w:rPr>
            <w:rFonts w:ascii="Times New Roman" w:eastAsia="Times New Roman" w:hAnsi="Times New Roman" w:cs="Times New Roman"/>
            <w:noProof/>
            <w:sz w:val="24"/>
            <w:szCs w:val="24"/>
          </w:rPr>
          <w:drawing>
            <wp:inline distT="0" distB="0" distL="0" distR="0" wp14:anchorId="3CE4C901" wp14:editId="30ADB2F3">
              <wp:extent cx="6858000" cy="3874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7-02 at 11.00.30 PM.png"/>
                      <pic:cNvPicPr/>
                    </pic:nvPicPr>
                    <pic:blipFill>
                      <a:blip r:embed="rId35">
                        <a:extLst>
                          <a:ext uri="{28A0092B-C50C-407E-A947-70E740481C1C}">
                            <a14:useLocalDpi xmlns:a14="http://schemas.microsoft.com/office/drawing/2010/main" val="0"/>
                          </a:ext>
                        </a:extLst>
                      </a:blip>
                      <a:stretch>
                        <a:fillRect/>
                      </a:stretch>
                    </pic:blipFill>
                    <pic:spPr>
                      <a:xfrm>
                        <a:off x="0" y="0"/>
                        <a:ext cx="6858000" cy="3874770"/>
                      </a:xfrm>
                      <a:prstGeom prst="rect">
                        <a:avLst/>
                      </a:prstGeom>
                    </pic:spPr>
                  </pic:pic>
                </a:graphicData>
              </a:graphic>
            </wp:inline>
          </w:drawing>
        </w:r>
      </w:ins>
    </w:p>
    <w:p w14:paraId="14E160C6" w14:textId="77777777" w:rsidR="00094880" w:rsidRDefault="00094880" w:rsidP="00094880">
      <w:pPr>
        <w:spacing w:after="160" w:line="259" w:lineRule="auto"/>
        <w:rPr>
          <w:ins w:id="3374" w:author="Microsoft Office User" w:date="2018-07-02T23:11:00Z"/>
          <w:rFonts w:ascii="Times New Roman" w:eastAsia="Times New Roman" w:hAnsi="Times New Roman" w:cs="Times New Roman"/>
          <w:noProof/>
          <w:sz w:val="24"/>
          <w:szCs w:val="24"/>
        </w:rPr>
      </w:pPr>
    </w:p>
    <w:p w14:paraId="254A49D3" w14:textId="77777777" w:rsidR="00094880" w:rsidRDefault="00094880" w:rsidP="00094880">
      <w:pPr>
        <w:spacing w:after="160" w:line="259" w:lineRule="auto"/>
        <w:rPr>
          <w:ins w:id="3375" w:author="Microsoft Office User" w:date="2018-07-02T23:11:00Z"/>
          <w:rFonts w:ascii="Times New Roman" w:eastAsia="Times New Roman" w:hAnsi="Times New Roman" w:cs="Times New Roman"/>
          <w:noProof/>
          <w:sz w:val="24"/>
          <w:szCs w:val="24"/>
        </w:rPr>
      </w:pPr>
    </w:p>
    <w:p w14:paraId="62AFFF48" w14:textId="7F5144D0" w:rsidR="00094880" w:rsidRDefault="00094880" w:rsidP="00094880">
      <w:pPr>
        <w:spacing w:after="160" w:line="259" w:lineRule="auto"/>
        <w:rPr>
          <w:ins w:id="3376" w:author="Microsoft Office User" w:date="2018-07-02T23:11:00Z"/>
          <w:rFonts w:ascii="Times New Roman" w:eastAsia="Times New Roman" w:hAnsi="Times New Roman" w:cs="Times New Roman"/>
          <w:noProof/>
          <w:sz w:val="24"/>
          <w:szCs w:val="24"/>
        </w:rPr>
      </w:pPr>
      <w:ins w:id="3377" w:author="Microsoft Office User" w:date="2018-07-02T23:11:00Z">
        <w:r w:rsidRPr="00DC6DFB">
          <w:rPr>
            <w:rFonts w:ascii="Times New Roman" w:eastAsia="Times New Roman" w:hAnsi="Times New Roman" w:cs="Times New Roman"/>
            <w:noProof/>
            <w:sz w:val="24"/>
            <w:szCs w:val="24"/>
          </w:rPr>
          <w:lastRenderedPageBreak/>
          <w:t>Màn hình t</w:t>
        </w:r>
        <w:r>
          <w:rPr>
            <w:rFonts w:ascii="Times New Roman" w:eastAsia="Times New Roman" w:hAnsi="Times New Roman" w:cs="Times New Roman"/>
            <w:noProof/>
            <w:sz w:val="24"/>
            <w:szCs w:val="24"/>
          </w:rPr>
          <w:t>rạng thái phòng:</w:t>
        </w:r>
      </w:ins>
    </w:p>
    <w:p w14:paraId="24C39C56" w14:textId="39DF5C6F" w:rsidR="00094880" w:rsidRDefault="00094880" w:rsidP="00094880">
      <w:pPr>
        <w:spacing w:after="160" w:line="259" w:lineRule="auto"/>
        <w:rPr>
          <w:ins w:id="3378" w:author="Microsoft Office User" w:date="2018-07-02T23:11:00Z"/>
          <w:rFonts w:ascii="Times New Roman" w:eastAsia="Times New Roman" w:hAnsi="Times New Roman" w:cs="Times New Roman"/>
          <w:noProof/>
          <w:sz w:val="24"/>
          <w:szCs w:val="24"/>
        </w:rPr>
      </w:pPr>
      <w:ins w:id="3379" w:author="Microsoft Office User" w:date="2018-07-02T23:11:00Z">
        <w:r>
          <w:rPr>
            <w:rFonts w:ascii="Times New Roman" w:eastAsia="Times New Roman" w:hAnsi="Times New Roman" w:cs="Times New Roman"/>
            <w:noProof/>
            <w:sz w:val="24"/>
            <w:szCs w:val="24"/>
          </w:rPr>
          <w:drawing>
            <wp:inline distT="0" distB="0" distL="0" distR="0" wp14:anchorId="48E9CEB0" wp14:editId="0055B588">
              <wp:extent cx="6858000" cy="38576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7-02 at 11.00.41 PM.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ins>
    </w:p>
    <w:p w14:paraId="390331CB" w14:textId="10F376C2" w:rsidR="00094880" w:rsidRPr="00DC6DFB" w:rsidRDefault="00094880" w:rsidP="00094880">
      <w:pPr>
        <w:spacing w:after="160" w:line="259" w:lineRule="auto"/>
        <w:rPr>
          <w:ins w:id="3380" w:author="Microsoft Office User" w:date="2018-07-02T23:11:00Z"/>
          <w:rFonts w:ascii="Times New Roman" w:eastAsia="Times New Roman" w:hAnsi="Times New Roman" w:cs="Times New Roman"/>
          <w:noProof/>
          <w:sz w:val="24"/>
          <w:szCs w:val="24"/>
        </w:rPr>
      </w:pPr>
      <w:ins w:id="3381" w:author="Microsoft Office User" w:date="2018-07-02T23:11:00Z">
        <w:r w:rsidRPr="00DC6DFB">
          <w:rPr>
            <w:rFonts w:ascii="Times New Roman" w:eastAsia="Times New Roman" w:hAnsi="Times New Roman" w:cs="Times New Roman"/>
            <w:noProof/>
            <w:sz w:val="24"/>
            <w:szCs w:val="24"/>
          </w:rPr>
          <w:t xml:space="preserve">Màn hình </w:t>
        </w:r>
        <w:r>
          <w:rPr>
            <w:rFonts w:ascii="Times New Roman" w:eastAsia="Times New Roman" w:hAnsi="Times New Roman" w:cs="Times New Roman"/>
            <w:noProof/>
            <w:sz w:val="24"/>
            <w:szCs w:val="24"/>
          </w:rPr>
          <w:t>điều chỉnh phòng</w:t>
        </w:r>
        <w:r w:rsidRPr="00DC6DFB">
          <w:rPr>
            <w:rFonts w:ascii="Times New Roman" w:eastAsia="Times New Roman" w:hAnsi="Times New Roman" w:cs="Times New Roman"/>
            <w:noProof/>
            <w:sz w:val="24"/>
            <w:szCs w:val="24"/>
          </w:rPr>
          <w:t>:</w:t>
        </w:r>
      </w:ins>
    </w:p>
    <w:p w14:paraId="7321DFC5" w14:textId="2D03D42C" w:rsidR="00094880" w:rsidRDefault="00094880" w:rsidP="00094880">
      <w:pPr>
        <w:spacing w:after="160" w:line="259" w:lineRule="auto"/>
        <w:rPr>
          <w:ins w:id="3382" w:author="Microsoft Office User" w:date="2018-07-02T23:12:00Z"/>
          <w:rFonts w:ascii="Times New Roman" w:eastAsia="Times New Roman" w:hAnsi="Times New Roman" w:cs="Times New Roman"/>
          <w:noProof/>
          <w:sz w:val="24"/>
          <w:szCs w:val="24"/>
        </w:rPr>
      </w:pPr>
      <w:ins w:id="3383" w:author="Microsoft Office User" w:date="2018-07-02T23:12:00Z">
        <w:r>
          <w:rPr>
            <w:rFonts w:ascii="Times New Roman" w:eastAsia="Times New Roman" w:hAnsi="Times New Roman" w:cs="Times New Roman"/>
            <w:noProof/>
            <w:sz w:val="24"/>
            <w:szCs w:val="24"/>
          </w:rPr>
          <w:drawing>
            <wp:inline distT="0" distB="0" distL="0" distR="0" wp14:anchorId="06EF7574" wp14:editId="6CF73030">
              <wp:extent cx="6858000" cy="3858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7-02 at 11.00.47 PM.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3858260"/>
                      </a:xfrm>
                      <a:prstGeom prst="rect">
                        <a:avLst/>
                      </a:prstGeom>
                    </pic:spPr>
                  </pic:pic>
                </a:graphicData>
              </a:graphic>
            </wp:inline>
          </w:drawing>
        </w:r>
      </w:ins>
    </w:p>
    <w:p w14:paraId="671FA633" w14:textId="77777777" w:rsidR="00094880" w:rsidRPr="00DC6DFB" w:rsidRDefault="00094880" w:rsidP="00094880">
      <w:pPr>
        <w:spacing w:after="160" w:line="259" w:lineRule="auto"/>
        <w:rPr>
          <w:ins w:id="3384" w:author="Microsoft Office User" w:date="2018-07-02T23:11:00Z"/>
          <w:rFonts w:ascii="Times New Roman" w:eastAsia="Times New Roman" w:hAnsi="Times New Roman" w:cs="Times New Roman"/>
          <w:noProof/>
          <w:sz w:val="24"/>
          <w:szCs w:val="24"/>
        </w:rPr>
      </w:pPr>
    </w:p>
    <w:p w14:paraId="26543EAE" w14:textId="4B47E0B5" w:rsidR="00863D73" w:rsidRPr="0046749C" w:rsidRDefault="00266DC8">
      <w:pPr>
        <w:spacing w:after="160" w:line="259" w:lineRule="auto"/>
        <w:rPr>
          <w:rFonts w:asciiTheme="majorHAnsi" w:eastAsiaTheme="majorEastAsia" w:hAnsiTheme="majorHAnsi" w:cstheme="majorBidi"/>
          <w:noProof/>
          <w:color w:val="1F4D78" w:themeColor="accent1" w:themeShade="7F"/>
          <w:sz w:val="24"/>
          <w:szCs w:val="24"/>
          <w:rPrChange w:id="3385" w:author="Trần Công Tiến" w:date="2018-05-29T10:29:00Z">
            <w:rPr/>
          </w:rPrChange>
        </w:rPr>
        <w:pPrChange w:id="3386" w:author="Microsoft Office User" w:date="2018-04-17T11:11:00Z">
          <w:pPr>
            <w:pStyle w:val="ListParagraph"/>
            <w:numPr>
              <w:ilvl w:val="1"/>
              <w:numId w:val="4"/>
            </w:numPr>
            <w:ind w:left="1003" w:hanging="360"/>
          </w:pPr>
        </w:pPrChange>
      </w:pPr>
      <w:ins w:id="3387" w:author="Microsoft Office User" w:date="2018-04-17T10:57:00Z">
        <w:r w:rsidRPr="0046749C">
          <w:rPr>
            <w:rFonts w:ascii="Times New Roman" w:eastAsia="Times New Roman" w:hAnsi="Times New Roman" w:cs="Times New Roman"/>
            <w:noProof/>
            <w:sz w:val="24"/>
            <w:szCs w:val="24"/>
            <w:rPrChange w:id="3388" w:author="Trần Công Tiến" w:date="2018-05-29T10:29:00Z">
              <w:rPr>
                <w:rFonts w:eastAsiaTheme="minorHAnsi"/>
                <w:szCs w:val="22"/>
              </w:rPr>
            </w:rPrChange>
          </w:rPr>
          <w:br w:type="page"/>
        </w:r>
      </w:ins>
    </w:p>
    <w:p w14:paraId="3F0E918F" w14:textId="680BDAC0" w:rsidR="00266DC8" w:rsidRPr="0046749C" w:rsidRDefault="00266DC8">
      <w:pPr>
        <w:pStyle w:val="Heading3"/>
        <w:rPr>
          <w:ins w:id="3389" w:author="Microsoft Office User" w:date="2018-04-17T10:56:00Z"/>
          <w:noProof/>
          <w:color w:val="1F4D78" w:themeColor="accent1" w:themeShade="7F"/>
          <w:rPrChange w:id="3390" w:author="Trần Công Tiến" w:date="2018-05-29T10:29:00Z">
            <w:rPr>
              <w:ins w:id="3391" w:author="Microsoft Office User" w:date="2018-04-17T10:56:00Z"/>
            </w:rPr>
          </w:rPrChange>
        </w:rPr>
        <w:pPrChange w:id="3392" w:author="Microsoft Office User" w:date="2018-04-17T10:56:00Z">
          <w:pPr>
            <w:pStyle w:val="ListParagraph"/>
            <w:numPr>
              <w:ilvl w:val="1"/>
              <w:numId w:val="4"/>
            </w:numPr>
            <w:ind w:left="1003" w:hanging="360"/>
          </w:pPr>
        </w:pPrChange>
      </w:pPr>
      <w:bookmarkStart w:id="3393" w:name="_Toc515369182"/>
      <w:ins w:id="3394" w:author="Microsoft Office User" w:date="2018-04-17T10:56:00Z">
        <w:r w:rsidRPr="0046749C">
          <w:rPr>
            <w:rFonts w:eastAsiaTheme="majorEastAsia"/>
            <w:noProof/>
            <w:color w:val="1F4D78" w:themeColor="accent1" w:themeShade="7F"/>
            <w:rPrChange w:id="3395" w:author="Trần Công Tiến" w:date="2018-05-29T10:29:00Z">
              <w:rPr>
                <w:rFonts w:eastAsiaTheme="minorHAnsi"/>
                <w:szCs w:val="22"/>
              </w:rPr>
            </w:rPrChange>
          </w:rPr>
          <w:lastRenderedPageBreak/>
          <w:t xml:space="preserve">1.3 </w:t>
        </w:r>
      </w:ins>
      <w:del w:id="3396" w:author="Microsoft Office User" w:date="2018-04-17T10:56:00Z">
        <w:r w:rsidR="00863D73" w:rsidRPr="0046749C" w:rsidDel="00266DC8">
          <w:rPr>
            <w:rFonts w:eastAsiaTheme="majorEastAsia"/>
            <w:noProof/>
            <w:color w:val="1F4D78" w:themeColor="accent1" w:themeShade="7F"/>
            <w:rPrChange w:id="3397" w:author="Trần Công Tiến" w:date="2018-05-29T10:29:00Z">
              <w:rPr>
                <w:rFonts w:eastAsiaTheme="minorHAnsi"/>
                <w:szCs w:val="22"/>
              </w:rPr>
            </w:rPrChange>
          </w:rPr>
          <w:delText xml:space="preserve"> </w:delText>
        </w:r>
      </w:del>
      <w:r w:rsidR="00863D73" w:rsidRPr="0046749C">
        <w:rPr>
          <w:rFonts w:eastAsiaTheme="majorEastAsia"/>
          <w:noProof/>
          <w:color w:val="1F4D78" w:themeColor="accent1" w:themeShade="7F"/>
          <w:rPrChange w:id="3398" w:author="Trần Công Tiến" w:date="2018-05-29T10:29:00Z">
            <w:rPr>
              <w:rFonts w:eastAsiaTheme="minorHAnsi"/>
              <w:szCs w:val="22"/>
            </w:rPr>
          </w:rPrChange>
        </w:rPr>
        <w:t>Mô tả xử lý</w:t>
      </w:r>
      <w:ins w:id="3399" w:author="Hoan Ng" w:date="2017-03-20T21:27:00Z">
        <w:r w:rsidR="00E62EE1" w:rsidRPr="0046749C">
          <w:rPr>
            <w:rFonts w:eastAsiaTheme="majorEastAsia"/>
            <w:noProof/>
            <w:color w:val="1F4D78" w:themeColor="accent1" w:themeShade="7F"/>
            <w:rPrChange w:id="3400" w:author="Trần Công Tiến" w:date="2018-05-29T10:29:00Z">
              <w:rPr>
                <w:rFonts w:eastAsiaTheme="minorHAnsi"/>
                <w:szCs w:val="22"/>
              </w:rPr>
            </w:rPrChange>
          </w:rPr>
          <w:t xml:space="preserve"> sự kiện</w:t>
        </w:r>
      </w:ins>
      <w:r w:rsidR="00863D73" w:rsidRPr="0046749C">
        <w:rPr>
          <w:rFonts w:eastAsiaTheme="majorEastAsia"/>
          <w:noProof/>
          <w:color w:val="1F4D78" w:themeColor="accent1" w:themeShade="7F"/>
          <w:rPrChange w:id="3401" w:author="Trần Công Tiến" w:date="2018-05-29T10:29:00Z">
            <w:rPr>
              <w:rFonts w:eastAsiaTheme="minorHAnsi"/>
              <w:szCs w:val="22"/>
            </w:rPr>
          </w:rPrChange>
        </w:rPr>
        <w:t xml:space="preserve"> từng màn hình</w:t>
      </w:r>
      <w:bookmarkEnd w:id="3393"/>
    </w:p>
    <w:p w14:paraId="04C0C9FD" w14:textId="67278850" w:rsidR="00863D73" w:rsidRPr="0046749C" w:rsidRDefault="00094880">
      <w:pPr>
        <w:spacing w:after="160" w:line="259" w:lineRule="auto"/>
        <w:rPr>
          <w:rFonts w:ascii="Arial" w:eastAsia="Times New Roman" w:hAnsi="Arial" w:cs="Arial"/>
          <w:noProof/>
          <w:sz w:val="24"/>
          <w:szCs w:val="24"/>
          <w:rPrChange w:id="3402" w:author="Trần Công Tiến" w:date="2018-05-29T10:29:00Z">
            <w:rPr/>
          </w:rPrChange>
        </w:rPr>
        <w:pPrChange w:id="3403" w:author="Microsoft Office User" w:date="2018-04-17T10:56:00Z">
          <w:pPr>
            <w:pStyle w:val="ListParagraph"/>
            <w:numPr>
              <w:ilvl w:val="1"/>
              <w:numId w:val="4"/>
            </w:numPr>
            <w:ind w:left="1003" w:hanging="360"/>
          </w:pPr>
        </w:pPrChange>
      </w:pPr>
      <w:ins w:id="3404" w:author="Microsoft Office User" w:date="2018-07-02T23:46:00Z">
        <w:r>
          <w:rPr>
            <w:rFonts w:ascii="Arial" w:eastAsia="Times New Roman" w:hAnsi="Arial" w:cs="Arial"/>
            <w:noProof/>
            <w:sz w:val="24"/>
            <w:szCs w:val="24"/>
          </w:rPr>
          <w:drawing>
            <wp:inline distT="0" distB="0" distL="0" distR="0" wp14:anchorId="1B946B0D" wp14:editId="042B8683">
              <wp:extent cx="6858000" cy="3900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nvas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900170"/>
                      </a:xfrm>
                      <a:prstGeom prst="rect">
                        <a:avLst/>
                      </a:prstGeom>
                    </pic:spPr>
                  </pic:pic>
                </a:graphicData>
              </a:graphic>
            </wp:inline>
          </w:drawing>
        </w:r>
      </w:ins>
    </w:p>
    <w:p w14:paraId="65B41903" w14:textId="1E5B2186" w:rsidR="007E56BA" w:rsidRPr="0046749C" w:rsidRDefault="001C6CC5">
      <w:pPr>
        <w:pStyle w:val="Heading3"/>
        <w:rPr>
          <w:noProof/>
          <w:color w:val="1F4D78" w:themeColor="accent1" w:themeShade="7F"/>
          <w:rPrChange w:id="3405" w:author="Trần Công Tiến" w:date="2018-05-29T10:29:00Z">
            <w:rPr/>
          </w:rPrChange>
        </w:rPr>
        <w:pPrChange w:id="3406" w:author="Trần Công Tiến" w:date="2018-05-29T10:23:00Z">
          <w:pPr>
            <w:pStyle w:val="ListParagraph"/>
            <w:numPr>
              <w:numId w:val="4"/>
            </w:numPr>
            <w:ind w:left="643" w:hanging="360"/>
          </w:pPr>
        </w:pPrChange>
      </w:pPr>
      <w:bookmarkStart w:id="3407" w:name="_Toc515369183"/>
      <w:ins w:id="3408" w:author="Trần Công Tiến" w:date="2018-05-29T10:24:00Z">
        <w:r w:rsidRPr="0046749C">
          <w:rPr>
            <w:rFonts w:eastAsiaTheme="majorEastAsia"/>
            <w:noProof/>
            <w:color w:val="1F4D78" w:themeColor="accent1" w:themeShade="7F"/>
            <w:rPrChange w:id="3409" w:author="Trần Công Tiến" w:date="2018-05-29T10:29:00Z">
              <w:rPr>
                <w:rFonts w:eastAsiaTheme="minorHAnsi"/>
                <w:szCs w:val="22"/>
              </w:rPr>
            </w:rPrChange>
          </w:rPr>
          <w:t xml:space="preserve">2. </w:t>
        </w:r>
      </w:ins>
      <w:r w:rsidR="007E56BA" w:rsidRPr="0046749C">
        <w:rPr>
          <w:rFonts w:eastAsiaTheme="majorEastAsia"/>
          <w:noProof/>
          <w:color w:val="1F4D78" w:themeColor="accent1" w:themeShade="7F"/>
          <w:rPrChange w:id="3410" w:author="Trần Công Tiến" w:date="2018-05-29T10:29:00Z">
            <w:rPr>
              <w:rFonts w:eastAsiaTheme="minorHAnsi"/>
              <w:szCs w:val="22"/>
            </w:rPr>
          </w:rPrChange>
        </w:rPr>
        <w:t>Thiết kế xử lý</w:t>
      </w:r>
      <w:ins w:id="3411" w:author="Hoan Ng" w:date="2017-03-20T21:27:00Z">
        <w:r w:rsidR="00E62EE1" w:rsidRPr="0046749C">
          <w:rPr>
            <w:rFonts w:eastAsiaTheme="majorEastAsia"/>
            <w:noProof/>
            <w:color w:val="1F4D78" w:themeColor="accent1" w:themeShade="7F"/>
            <w:rPrChange w:id="3412" w:author="Trần Công Tiến" w:date="2018-05-29T10:29:00Z">
              <w:rPr>
                <w:rFonts w:eastAsiaTheme="minorHAnsi"/>
                <w:szCs w:val="22"/>
              </w:rPr>
            </w:rPrChange>
          </w:rPr>
          <w:t xml:space="preserve"> {Danh sách các xử lý &amp; thuật giải}</w:t>
        </w:r>
      </w:ins>
      <w:bookmarkEnd w:id="3407"/>
    </w:p>
    <w:p w14:paraId="1B812577" w14:textId="65D3BC50" w:rsidR="005605C6" w:rsidRDefault="005605C6" w:rsidP="005605C6">
      <w:pPr>
        <w:pStyle w:val="Heading4"/>
        <w:rPr>
          <w:ins w:id="3413" w:author="Microsoft Office User" w:date="2018-07-02T23:47:00Z"/>
          <w:noProof/>
        </w:rPr>
        <w:pPrChange w:id="3414" w:author="Microsoft Office User" w:date="2018-07-02T23:46:00Z">
          <w:pPr/>
        </w:pPrChange>
      </w:pPr>
      <w:bookmarkStart w:id="3415" w:name="_Toc515369184"/>
      <w:ins w:id="3416" w:author="Microsoft Office User" w:date="2018-07-02T23:46:00Z">
        <w:r>
          <w:rPr>
            <w:noProof/>
          </w:rPr>
          <w:tab/>
        </w:r>
      </w:ins>
      <w:ins w:id="3417" w:author="Microsoft Office User" w:date="2018-07-02T23:47:00Z">
        <w:r>
          <w:rPr>
            <w:noProof/>
          </w:rPr>
          <w:t>-  Sử dụng đệ quy với timeOut để update API từ server</w:t>
        </w:r>
      </w:ins>
    </w:p>
    <w:p w14:paraId="06EC2D18" w14:textId="2D8AB801" w:rsidR="005605C6" w:rsidRPr="005605C6" w:rsidRDefault="005605C6" w:rsidP="005605C6">
      <w:pPr>
        <w:rPr>
          <w:ins w:id="3418" w:author="Microsoft Office User" w:date="2018-07-02T23:46:00Z"/>
          <w:rPrChange w:id="3419" w:author="Microsoft Office User" w:date="2018-07-02T23:47:00Z">
            <w:rPr>
              <w:ins w:id="3420" w:author="Microsoft Office User" w:date="2018-07-02T23:46:00Z"/>
              <w:noProof/>
            </w:rPr>
          </w:rPrChange>
        </w:rPr>
        <w:pPrChange w:id="3421" w:author="Microsoft Office User" w:date="2018-07-02T23:47:00Z">
          <w:pPr/>
        </w:pPrChange>
      </w:pPr>
      <w:ins w:id="3422" w:author="Microsoft Office User" w:date="2018-07-02T23:47:00Z">
        <w:r>
          <w:tab/>
        </w:r>
      </w:ins>
    </w:p>
    <w:p w14:paraId="0718000A" w14:textId="296AC759" w:rsidR="000A6940" w:rsidRDefault="001C6CC5">
      <w:pPr>
        <w:pStyle w:val="Heading3"/>
        <w:rPr>
          <w:ins w:id="3423" w:author="Microsoft Office User" w:date="2018-07-02T23:48:00Z"/>
          <w:noProof/>
          <w:color w:val="1F4D78" w:themeColor="accent1" w:themeShade="7F"/>
        </w:rPr>
        <w:pPrChange w:id="3424" w:author="Trần Công Tiến" w:date="2018-05-29T10:26:00Z">
          <w:pPr/>
        </w:pPrChange>
      </w:pPr>
      <w:ins w:id="3425" w:author="Trần Công Tiến" w:date="2018-05-29T10:24:00Z">
        <w:r w:rsidRPr="0046749C">
          <w:rPr>
            <w:rFonts w:asciiTheme="majorHAnsi" w:eastAsiaTheme="majorEastAsia" w:hAnsiTheme="majorHAnsi" w:cstheme="majorBidi"/>
            <w:noProof/>
            <w:color w:val="1F4D78" w:themeColor="accent1" w:themeShade="7F"/>
            <w:rPrChange w:id="3426" w:author="Trần Công Tiến" w:date="2018-05-29T10:29:00Z">
              <w:rPr>
                <w:rFonts w:ascii="Times New Roman" w:eastAsia="Times New Roman" w:hAnsi="Times New Roman" w:cs="Times New Roman"/>
              </w:rPr>
            </w:rPrChange>
          </w:rPr>
          <w:t xml:space="preserve">3. </w:t>
        </w:r>
      </w:ins>
      <w:r w:rsidR="00F02E35" w:rsidRPr="0046749C">
        <w:rPr>
          <w:rFonts w:asciiTheme="majorHAnsi" w:eastAsiaTheme="majorEastAsia" w:hAnsiTheme="majorHAnsi" w:cstheme="majorBidi"/>
          <w:noProof/>
          <w:color w:val="1F4D78" w:themeColor="accent1" w:themeShade="7F"/>
          <w:rPrChange w:id="3427" w:author="Trần Công Tiến" w:date="2018-05-29T10:29:00Z">
            <w:rPr>
              <w:rFonts w:ascii="Times New Roman" w:eastAsia="Times New Roman" w:hAnsi="Times New Roman" w:cs="Times New Roman"/>
            </w:rPr>
          </w:rPrChange>
        </w:rPr>
        <w:t>Thiết kế dữ liệu (RD – Relationship Diagram – Mô hình quan hệ)</w:t>
      </w:r>
      <w:ins w:id="3428" w:author="Trần Công Tiến" w:date="2018-05-29T10:25:00Z">
        <w:r w:rsidR="000A6940" w:rsidRPr="0046749C">
          <w:rPr>
            <w:rFonts w:asciiTheme="majorHAnsi" w:eastAsiaTheme="majorEastAsia" w:hAnsiTheme="majorHAnsi" w:cstheme="majorBidi"/>
            <w:noProof/>
            <w:color w:val="1F4D78" w:themeColor="accent1" w:themeShade="7F"/>
            <w:rPrChange w:id="3429" w:author="Trần Công Tiến" w:date="2018-05-29T10:29:00Z">
              <w:rPr>
                <w:rFonts w:ascii="Times New Roman" w:eastAsia="Times New Roman" w:hAnsi="Times New Roman" w:cs="Times New Roman"/>
              </w:rPr>
            </w:rPrChange>
          </w:rPr>
          <w:br/>
        </w:r>
      </w:ins>
      <w:ins w:id="3430" w:author="Trần Công Tiến" w:date="2018-05-29T10:26:00Z">
        <w:r w:rsidR="000A6940" w:rsidRPr="0046749C">
          <w:rPr>
            <w:rFonts w:asciiTheme="majorHAnsi" w:eastAsiaTheme="majorEastAsia" w:hAnsiTheme="majorHAnsi" w:cstheme="majorBidi"/>
            <w:noProof/>
            <w:color w:val="1F4D78" w:themeColor="accent1" w:themeShade="7F"/>
            <w:rPrChange w:id="3431" w:author="Trần Công Tiến" w:date="2018-05-29T10:29:00Z">
              <w:rPr>
                <w:rFonts w:ascii="Times New Roman" w:eastAsia="Times New Roman" w:hAnsi="Times New Roman" w:cs="Times New Roman"/>
              </w:rPr>
            </w:rPrChange>
          </w:rPr>
          <w:t>Mô hình quan hệ:</w:t>
        </w:r>
      </w:ins>
      <w:bookmarkEnd w:id="3415"/>
    </w:p>
    <w:p w14:paraId="513B95DD" w14:textId="77777777" w:rsidR="005605C6" w:rsidRPr="005605C6" w:rsidRDefault="005605C6" w:rsidP="005605C6">
      <w:pPr>
        <w:rPr>
          <w:ins w:id="3432" w:author="Trần Công Tiến" w:date="2018-05-29T10:26:00Z"/>
          <w:rPrChange w:id="3433" w:author="Microsoft Office User" w:date="2018-07-02T23:48:00Z">
            <w:rPr>
              <w:ins w:id="3434" w:author="Trần Công Tiến" w:date="2018-05-29T10:26:00Z"/>
            </w:rPr>
          </w:rPrChange>
        </w:rPr>
        <w:pPrChange w:id="3435" w:author="Microsoft Office User" w:date="2018-07-02T23:48:00Z">
          <w:pPr/>
        </w:pPrChange>
      </w:pPr>
    </w:p>
    <w:p w14:paraId="703545E1" w14:textId="3DC1C060" w:rsidR="000A6940" w:rsidRPr="0046749C" w:rsidRDefault="000A6940" w:rsidP="005605C6">
      <w:pPr>
        <w:ind w:left="1440"/>
        <w:rPr>
          <w:ins w:id="3436" w:author="Trần Công Tiến" w:date="2018-05-29T10:27:00Z"/>
          <w:noProof/>
          <w:sz w:val="28"/>
          <w:rPrChange w:id="3437" w:author="Trần Công Tiến" w:date="2018-05-29T10:32:00Z">
            <w:rPr>
              <w:ins w:id="3438" w:author="Trần Công Tiến" w:date="2018-05-29T10:27:00Z"/>
            </w:rPr>
          </w:rPrChange>
        </w:rPr>
        <w:pPrChange w:id="3439" w:author="Microsoft Office User" w:date="2018-07-02T23:48:00Z">
          <w:pPr/>
        </w:pPrChange>
      </w:pPr>
      <w:ins w:id="3440" w:author="Trần Công Tiến" w:date="2018-05-29T10:26:00Z">
        <w:r w:rsidRPr="0046749C">
          <w:rPr>
            <w:noProof/>
            <w:sz w:val="28"/>
            <w:rPrChange w:id="3441" w:author="Trần Công Tiến" w:date="2018-05-29T10:32:00Z">
              <w:rPr/>
            </w:rPrChange>
          </w:rPr>
          <w:t>staff_type</w:t>
        </w:r>
      </w:ins>
      <w:ins w:id="3442" w:author="Trần Công Tiến" w:date="2018-05-29T10:28:00Z">
        <w:r w:rsidR="0046749C" w:rsidRPr="0046749C">
          <w:rPr>
            <w:noProof/>
            <w:sz w:val="28"/>
            <w:rPrChange w:id="3443" w:author="Trần Công Tiến" w:date="2018-05-29T10:32:00Z">
              <w:rPr/>
            </w:rPrChange>
          </w:rPr>
          <w:t xml:space="preserve"> </w:t>
        </w:r>
      </w:ins>
      <w:ins w:id="3444" w:author="Trần Công Tiến" w:date="2018-05-29T10:26:00Z">
        <w:r w:rsidRPr="0046749C">
          <w:rPr>
            <w:noProof/>
            <w:sz w:val="28"/>
            <w:rPrChange w:id="3445" w:author="Trần Công Tiến" w:date="2018-05-29T10:32:00Z">
              <w:rPr/>
            </w:rPrChange>
          </w:rPr>
          <w:t>(</w:t>
        </w:r>
        <w:r w:rsidRPr="0046749C">
          <w:rPr>
            <w:b/>
            <w:noProof/>
            <w:sz w:val="28"/>
            <w:u w:val="single"/>
            <w:rPrChange w:id="3446" w:author="Trần Công Tiến" w:date="2018-05-29T10:32:00Z">
              <w:rPr/>
            </w:rPrChange>
          </w:rPr>
          <w:t>staff_type_id</w:t>
        </w:r>
        <w:r w:rsidRPr="0046749C">
          <w:rPr>
            <w:noProof/>
            <w:sz w:val="28"/>
            <w:rPrChange w:id="3447" w:author="Trần Công Tiến" w:date="2018-05-29T10:32:00Z">
              <w:rPr/>
            </w:rPrChange>
          </w:rPr>
          <w:t xml:space="preserve">, </w:t>
        </w:r>
      </w:ins>
      <w:ins w:id="3448" w:author="Trần Công Tiến" w:date="2018-05-29T10:27:00Z">
        <w:r w:rsidR="0046749C" w:rsidRPr="0046749C">
          <w:rPr>
            <w:noProof/>
            <w:sz w:val="28"/>
            <w:rPrChange w:id="3449" w:author="Trần Công Tiến" w:date="2018-05-29T10:32:00Z">
              <w:rPr/>
            </w:rPrChange>
          </w:rPr>
          <w:t>salary, name</w:t>
        </w:r>
      </w:ins>
      <w:ins w:id="3450" w:author="Microsoft Office User" w:date="2018-07-02T23:48:00Z">
        <w:r w:rsidR="005605C6">
          <w:rPr>
            <w:noProof/>
            <w:sz w:val="28"/>
          </w:rPr>
          <w:t>, active</w:t>
        </w:r>
      </w:ins>
      <w:ins w:id="3451" w:author="Trần Công Tiến" w:date="2018-05-29T10:26:00Z">
        <w:r w:rsidRPr="0046749C">
          <w:rPr>
            <w:noProof/>
            <w:sz w:val="28"/>
            <w:rPrChange w:id="3452" w:author="Trần Công Tiến" w:date="2018-05-29T10:32:00Z">
              <w:rPr/>
            </w:rPrChange>
          </w:rPr>
          <w:t>)</w:t>
        </w:r>
      </w:ins>
    </w:p>
    <w:p w14:paraId="4BCDA50C" w14:textId="6D16281F" w:rsidR="0046749C" w:rsidRPr="0046749C" w:rsidRDefault="0046749C" w:rsidP="005605C6">
      <w:pPr>
        <w:ind w:left="1440"/>
        <w:rPr>
          <w:ins w:id="3453" w:author="Trần Công Tiến" w:date="2018-05-29T10:28:00Z"/>
          <w:noProof/>
          <w:sz w:val="28"/>
          <w:rPrChange w:id="3454" w:author="Trần Công Tiến" w:date="2018-05-29T10:32:00Z">
            <w:rPr>
              <w:ins w:id="3455" w:author="Trần Công Tiến" w:date="2018-05-29T10:28:00Z"/>
            </w:rPr>
          </w:rPrChange>
        </w:rPr>
        <w:pPrChange w:id="3456" w:author="Microsoft Office User" w:date="2018-07-02T23:48:00Z">
          <w:pPr/>
        </w:pPrChange>
      </w:pPr>
      <w:ins w:id="3457" w:author="Trần Công Tiến" w:date="2018-05-29T10:27:00Z">
        <w:r w:rsidRPr="0046749C">
          <w:rPr>
            <w:noProof/>
            <w:sz w:val="28"/>
            <w:rPrChange w:id="3458" w:author="Trần Công Tiến" w:date="2018-05-29T10:32:00Z">
              <w:rPr/>
            </w:rPrChange>
          </w:rPr>
          <w:t>staff</w:t>
        </w:r>
      </w:ins>
      <w:ins w:id="3459" w:author="Trần Công Tiến" w:date="2018-05-29T10:28:00Z">
        <w:r w:rsidRPr="0046749C">
          <w:rPr>
            <w:noProof/>
            <w:sz w:val="28"/>
            <w:rPrChange w:id="3460" w:author="Trần Công Tiến" w:date="2018-05-29T10:32:00Z">
              <w:rPr/>
            </w:rPrChange>
          </w:rPr>
          <w:t xml:space="preserve"> </w:t>
        </w:r>
      </w:ins>
      <w:ins w:id="3461" w:author="Trần Công Tiến" w:date="2018-05-29T10:27:00Z">
        <w:r w:rsidRPr="0046749C">
          <w:rPr>
            <w:noProof/>
            <w:sz w:val="28"/>
            <w:rPrChange w:id="3462" w:author="Trần Công Tiến" w:date="2018-05-29T10:32:00Z">
              <w:rPr/>
            </w:rPrChange>
          </w:rPr>
          <w:t>(</w:t>
        </w:r>
        <w:r w:rsidRPr="0046749C">
          <w:rPr>
            <w:b/>
            <w:noProof/>
            <w:sz w:val="28"/>
            <w:u w:val="single"/>
            <w:rPrChange w:id="3463" w:author="Trần Công Tiến" w:date="2018-05-29T10:32:00Z">
              <w:rPr/>
            </w:rPrChange>
          </w:rPr>
          <w:t>staff_id</w:t>
        </w:r>
        <w:r w:rsidRPr="0046749C">
          <w:rPr>
            <w:noProof/>
            <w:sz w:val="28"/>
            <w:rPrChange w:id="3464" w:author="Trần Công Tiến" w:date="2018-05-29T10:32:00Z">
              <w:rPr/>
            </w:rPrChange>
          </w:rPr>
          <w:t xml:space="preserve">, name, email, phone, cmnd, adress, pass, </w:t>
        </w:r>
        <w:r w:rsidRPr="0046749C">
          <w:rPr>
            <w:b/>
            <w:noProof/>
            <w:sz w:val="28"/>
            <w:rPrChange w:id="3465" w:author="Trần Công Tiến" w:date="2018-05-29T10:32:00Z">
              <w:rPr/>
            </w:rPrChange>
          </w:rPr>
          <w:t>staff_type_id</w:t>
        </w:r>
      </w:ins>
      <w:ins w:id="3466" w:author="Microsoft Office User" w:date="2018-07-02T23:48:00Z">
        <w:r w:rsidR="005605C6">
          <w:rPr>
            <w:noProof/>
            <w:sz w:val="28"/>
          </w:rPr>
          <w:t>, active</w:t>
        </w:r>
      </w:ins>
      <w:ins w:id="3467" w:author="Trần Công Tiến" w:date="2018-05-29T10:27:00Z">
        <w:r w:rsidRPr="0046749C">
          <w:rPr>
            <w:noProof/>
            <w:sz w:val="28"/>
            <w:rPrChange w:id="3468" w:author="Trần Công Tiến" w:date="2018-05-29T10:32:00Z">
              <w:rPr/>
            </w:rPrChange>
          </w:rPr>
          <w:t>)</w:t>
        </w:r>
      </w:ins>
    </w:p>
    <w:p w14:paraId="445B508C" w14:textId="060E296C" w:rsidR="0046749C" w:rsidRPr="0046749C" w:rsidRDefault="0046749C" w:rsidP="005605C6">
      <w:pPr>
        <w:ind w:left="1440"/>
        <w:rPr>
          <w:ins w:id="3469" w:author="Trần Công Tiến" w:date="2018-05-29T10:28:00Z"/>
          <w:noProof/>
          <w:sz w:val="28"/>
          <w:rPrChange w:id="3470" w:author="Trần Công Tiến" w:date="2018-05-29T10:32:00Z">
            <w:rPr>
              <w:ins w:id="3471" w:author="Trần Công Tiến" w:date="2018-05-29T10:28:00Z"/>
            </w:rPr>
          </w:rPrChange>
        </w:rPr>
        <w:pPrChange w:id="3472" w:author="Microsoft Office User" w:date="2018-07-02T23:48:00Z">
          <w:pPr/>
        </w:pPrChange>
      </w:pPr>
      <w:ins w:id="3473" w:author="Trần Công Tiến" w:date="2018-05-29T10:28:00Z">
        <w:r w:rsidRPr="0046749C">
          <w:rPr>
            <w:noProof/>
            <w:sz w:val="28"/>
            <w:rPrChange w:id="3474" w:author="Trần Công Tiến" w:date="2018-05-29T10:32:00Z">
              <w:rPr/>
            </w:rPrChange>
          </w:rPr>
          <w:t>room_type (</w:t>
        </w:r>
        <w:r w:rsidRPr="0046749C">
          <w:rPr>
            <w:b/>
            <w:noProof/>
            <w:sz w:val="28"/>
            <w:u w:val="single"/>
            <w:rPrChange w:id="3475" w:author="Trần Công Tiến" w:date="2018-05-29T10:32:00Z">
              <w:rPr/>
            </w:rPrChange>
          </w:rPr>
          <w:t>room_type_id</w:t>
        </w:r>
        <w:r w:rsidRPr="0046749C">
          <w:rPr>
            <w:noProof/>
            <w:sz w:val="28"/>
            <w:rPrChange w:id="3476" w:author="Trần Công Tiến" w:date="2018-05-29T10:32:00Z">
              <w:rPr/>
            </w:rPrChange>
          </w:rPr>
          <w:t>, name, ratio</w:t>
        </w:r>
      </w:ins>
      <w:ins w:id="3477" w:author="Microsoft Office User" w:date="2018-07-02T23:48:00Z">
        <w:r w:rsidR="005605C6">
          <w:rPr>
            <w:noProof/>
            <w:sz w:val="28"/>
          </w:rPr>
          <w:t>, active</w:t>
        </w:r>
      </w:ins>
      <w:ins w:id="3478" w:author="Trần Công Tiến" w:date="2018-05-29T10:28:00Z">
        <w:r w:rsidRPr="0046749C">
          <w:rPr>
            <w:noProof/>
            <w:sz w:val="28"/>
            <w:rPrChange w:id="3479" w:author="Trần Công Tiến" w:date="2018-05-29T10:32:00Z">
              <w:rPr/>
            </w:rPrChange>
          </w:rPr>
          <w:t>)</w:t>
        </w:r>
      </w:ins>
    </w:p>
    <w:p w14:paraId="2C0385FF" w14:textId="6857C6F5" w:rsidR="0046749C" w:rsidRPr="0046749C" w:rsidRDefault="0046749C" w:rsidP="005605C6">
      <w:pPr>
        <w:ind w:left="1440"/>
        <w:rPr>
          <w:ins w:id="3480" w:author="Trần Công Tiến" w:date="2018-05-29T10:29:00Z"/>
          <w:noProof/>
          <w:sz w:val="28"/>
          <w:rPrChange w:id="3481" w:author="Trần Công Tiến" w:date="2018-05-29T10:32:00Z">
            <w:rPr>
              <w:ins w:id="3482" w:author="Trần Công Tiến" w:date="2018-05-29T10:29:00Z"/>
            </w:rPr>
          </w:rPrChange>
        </w:rPr>
        <w:pPrChange w:id="3483" w:author="Microsoft Office User" w:date="2018-07-02T23:48:00Z">
          <w:pPr/>
        </w:pPrChange>
      </w:pPr>
      <w:ins w:id="3484" w:author="Trần Công Tiến" w:date="2018-05-29T10:28:00Z">
        <w:r w:rsidRPr="0046749C">
          <w:rPr>
            <w:noProof/>
            <w:sz w:val="28"/>
            <w:rPrChange w:id="3485" w:author="Trần Công Tiến" w:date="2018-05-29T10:32:00Z">
              <w:rPr/>
            </w:rPrChange>
          </w:rPr>
          <w:t>room (</w:t>
        </w:r>
        <w:r w:rsidRPr="0046749C">
          <w:rPr>
            <w:b/>
            <w:noProof/>
            <w:sz w:val="28"/>
            <w:u w:val="single"/>
            <w:rPrChange w:id="3486" w:author="Trần Công Tiến" w:date="2018-05-29T10:32:00Z">
              <w:rPr/>
            </w:rPrChange>
          </w:rPr>
          <w:t>room_id</w:t>
        </w:r>
        <w:r w:rsidRPr="0046749C">
          <w:rPr>
            <w:noProof/>
            <w:sz w:val="28"/>
            <w:rPrChange w:id="3487" w:author="Trần Công Tiến" w:date="2018-05-29T10:32:00Z">
              <w:rPr/>
            </w:rPrChange>
          </w:rPr>
          <w:t>, name,</w:t>
        </w:r>
      </w:ins>
      <w:ins w:id="3488" w:author="Trần Công Tiến" w:date="2018-05-29T10:31:00Z">
        <w:r w:rsidRPr="0046749C">
          <w:rPr>
            <w:noProof/>
            <w:sz w:val="28"/>
            <w:rPrChange w:id="3489" w:author="Trần Công Tiến" w:date="2018-05-29T10:32:00Z">
              <w:rPr>
                <w:noProof/>
              </w:rPr>
            </w:rPrChange>
          </w:rPr>
          <w:t xml:space="preserve"> state,</w:t>
        </w:r>
      </w:ins>
      <w:ins w:id="3490" w:author="Trần Công Tiến" w:date="2018-05-29T10:28:00Z">
        <w:r w:rsidRPr="0046749C">
          <w:rPr>
            <w:noProof/>
            <w:sz w:val="28"/>
            <w:rPrChange w:id="3491" w:author="Trần Công Tiến" w:date="2018-05-29T10:32:00Z">
              <w:rPr/>
            </w:rPrChange>
          </w:rPr>
          <w:t xml:space="preserve"> </w:t>
        </w:r>
        <w:r w:rsidRPr="0046749C">
          <w:rPr>
            <w:b/>
            <w:noProof/>
            <w:sz w:val="28"/>
            <w:rPrChange w:id="3492" w:author="Trần Công Tiến" w:date="2018-05-29T10:32:00Z">
              <w:rPr/>
            </w:rPrChange>
          </w:rPr>
          <w:t>room_type_id</w:t>
        </w:r>
      </w:ins>
      <w:ins w:id="3493" w:author="Microsoft Office User" w:date="2018-07-02T23:48:00Z">
        <w:r w:rsidR="005605C6">
          <w:rPr>
            <w:noProof/>
            <w:sz w:val="28"/>
          </w:rPr>
          <w:t>, active</w:t>
        </w:r>
      </w:ins>
      <w:ins w:id="3494" w:author="Trần Công Tiến" w:date="2018-05-29T10:28:00Z">
        <w:r w:rsidRPr="0046749C">
          <w:rPr>
            <w:noProof/>
            <w:sz w:val="28"/>
            <w:rPrChange w:id="3495" w:author="Trần Công Tiến" w:date="2018-05-29T10:32:00Z">
              <w:rPr/>
            </w:rPrChange>
          </w:rPr>
          <w:t>)</w:t>
        </w:r>
      </w:ins>
    </w:p>
    <w:p w14:paraId="0476AF48" w14:textId="0A78A416" w:rsidR="0046749C" w:rsidRPr="0046749C" w:rsidRDefault="0046749C" w:rsidP="005605C6">
      <w:pPr>
        <w:ind w:left="1440"/>
        <w:rPr>
          <w:ins w:id="3496" w:author="Trần Công Tiến" w:date="2018-05-29T10:31:00Z"/>
          <w:noProof/>
          <w:sz w:val="28"/>
          <w:rPrChange w:id="3497" w:author="Trần Công Tiến" w:date="2018-05-29T10:32:00Z">
            <w:rPr>
              <w:ins w:id="3498" w:author="Trần Công Tiến" w:date="2018-05-29T10:31:00Z"/>
              <w:noProof/>
            </w:rPr>
          </w:rPrChange>
        </w:rPr>
        <w:pPrChange w:id="3499" w:author="Microsoft Office User" w:date="2018-07-02T23:48:00Z">
          <w:pPr/>
        </w:pPrChange>
      </w:pPr>
      <w:ins w:id="3500" w:author="Trần Công Tiến" w:date="2018-05-29T10:29:00Z">
        <w:r w:rsidRPr="0046749C">
          <w:rPr>
            <w:noProof/>
            <w:sz w:val="28"/>
            <w:rPrChange w:id="3501" w:author="Trần Công Tiến" w:date="2018-05-29T10:32:00Z">
              <w:rPr>
                <w:noProof/>
              </w:rPr>
            </w:rPrChange>
          </w:rPr>
          <w:t>product (</w:t>
        </w:r>
      </w:ins>
      <w:ins w:id="3502" w:author="Trần Công Tiến" w:date="2018-05-29T10:30:00Z">
        <w:r w:rsidRPr="0046749C">
          <w:rPr>
            <w:b/>
            <w:noProof/>
            <w:sz w:val="28"/>
            <w:u w:val="single"/>
            <w:rPrChange w:id="3503" w:author="Trần Công Tiến" w:date="2018-05-29T10:32:00Z">
              <w:rPr>
                <w:noProof/>
              </w:rPr>
            </w:rPrChange>
          </w:rPr>
          <w:t>prod_id</w:t>
        </w:r>
        <w:r w:rsidRPr="0046749C">
          <w:rPr>
            <w:noProof/>
            <w:sz w:val="28"/>
            <w:rPrChange w:id="3504" w:author="Trần Công Tiến" w:date="2018-05-29T10:32:00Z">
              <w:rPr>
                <w:noProof/>
              </w:rPr>
            </w:rPrChange>
          </w:rPr>
          <w:t>, value, name, count, is_time</w:t>
        </w:r>
      </w:ins>
      <w:ins w:id="3505" w:author="Microsoft Office User" w:date="2018-07-02T23:48:00Z">
        <w:r w:rsidR="005605C6">
          <w:rPr>
            <w:noProof/>
            <w:sz w:val="28"/>
          </w:rPr>
          <w:t>, active</w:t>
        </w:r>
      </w:ins>
      <w:ins w:id="3506" w:author="Trần Công Tiến" w:date="2018-05-29T10:29:00Z">
        <w:r w:rsidRPr="0046749C">
          <w:rPr>
            <w:noProof/>
            <w:sz w:val="28"/>
            <w:rPrChange w:id="3507" w:author="Trần Công Tiến" w:date="2018-05-29T10:32:00Z">
              <w:rPr>
                <w:noProof/>
              </w:rPr>
            </w:rPrChange>
          </w:rPr>
          <w:t>)</w:t>
        </w:r>
      </w:ins>
    </w:p>
    <w:p w14:paraId="3E7C5F38" w14:textId="60F14A5F" w:rsidR="0046749C" w:rsidRPr="0046749C" w:rsidRDefault="0046749C" w:rsidP="005605C6">
      <w:pPr>
        <w:ind w:left="1440"/>
        <w:rPr>
          <w:ins w:id="3508" w:author="Trần Công Tiến" w:date="2018-05-29T10:30:00Z"/>
          <w:noProof/>
          <w:sz w:val="28"/>
          <w:rPrChange w:id="3509" w:author="Trần Công Tiến" w:date="2018-05-29T10:32:00Z">
            <w:rPr>
              <w:ins w:id="3510" w:author="Trần Công Tiến" w:date="2018-05-29T10:30:00Z"/>
              <w:noProof/>
            </w:rPr>
          </w:rPrChange>
        </w:rPr>
        <w:pPrChange w:id="3511" w:author="Microsoft Office User" w:date="2018-07-02T23:48:00Z">
          <w:pPr/>
        </w:pPrChange>
      </w:pPr>
      <w:ins w:id="3512" w:author="Trần Công Tiến" w:date="2018-05-29T10:31:00Z">
        <w:r w:rsidRPr="0046749C">
          <w:rPr>
            <w:noProof/>
            <w:sz w:val="28"/>
            <w:rPrChange w:id="3513" w:author="Trần Công Tiến" w:date="2018-05-29T10:32:00Z">
              <w:rPr>
                <w:noProof/>
              </w:rPr>
            </w:rPrChange>
          </w:rPr>
          <w:t>bill (</w:t>
        </w:r>
        <w:r w:rsidRPr="0046749C">
          <w:rPr>
            <w:b/>
            <w:noProof/>
            <w:sz w:val="28"/>
            <w:u w:val="single"/>
            <w:rPrChange w:id="3514" w:author="Trần Công Tiến" w:date="2018-05-29T10:32:00Z">
              <w:rPr>
                <w:noProof/>
              </w:rPr>
            </w:rPrChange>
          </w:rPr>
          <w:t>bill_id</w:t>
        </w:r>
        <w:r w:rsidRPr="0046749C">
          <w:rPr>
            <w:noProof/>
            <w:sz w:val="28"/>
            <w:rPrChange w:id="3515" w:author="Trần Công Tiến" w:date="2018-05-29T10:32:00Z">
              <w:rPr>
                <w:noProof/>
              </w:rPr>
            </w:rPrChange>
          </w:rPr>
          <w:t xml:space="preserve">, value, </w:t>
        </w:r>
        <w:r w:rsidRPr="0046749C">
          <w:rPr>
            <w:b/>
            <w:noProof/>
            <w:sz w:val="28"/>
            <w:rPrChange w:id="3516" w:author="Trần Công Tiến" w:date="2018-05-29T10:32:00Z">
              <w:rPr>
                <w:noProof/>
              </w:rPr>
            </w:rPrChange>
          </w:rPr>
          <w:t>staff_id</w:t>
        </w:r>
        <w:r w:rsidRPr="0046749C">
          <w:rPr>
            <w:noProof/>
            <w:sz w:val="28"/>
            <w:rPrChange w:id="3517" w:author="Trần Công Tiến" w:date="2018-05-29T10:32:00Z">
              <w:rPr>
                <w:noProof/>
              </w:rPr>
            </w:rPrChange>
          </w:rPr>
          <w:t xml:space="preserve">, </w:t>
        </w:r>
        <w:r w:rsidRPr="0046749C">
          <w:rPr>
            <w:b/>
            <w:noProof/>
            <w:sz w:val="28"/>
            <w:rPrChange w:id="3518" w:author="Trần Công Tiến" w:date="2018-05-29T10:32:00Z">
              <w:rPr>
                <w:noProof/>
              </w:rPr>
            </w:rPrChange>
          </w:rPr>
          <w:t>room_id</w:t>
        </w:r>
        <w:r w:rsidRPr="0046749C">
          <w:rPr>
            <w:noProof/>
            <w:sz w:val="28"/>
            <w:rPrChange w:id="3519" w:author="Trần Công Tiến" w:date="2018-05-29T10:32:00Z">
              <w:rPr>
                <w:noProof/>
              </w:rPr>
            </w:rPrChange>
          </w:rPr>
          <w:t>, state, paid_at)</w:t>
        </w:r>
      </w:ins>
    </w:p>
    <w:p w14:paraId="418309A4" w14:textId="23BF15E0" w:rsidR="0046749C" w:rsidRPr="0046749C" w:rsidRDefault="0046749C" w:rsidP="005605C6">
      <w:pPr>
        <w:ind w:left="1440"/>
        <w:rPr>
          <w:ins w:id="3520" w:author="Trần Công Tiến" w:date="2018-05-29T10:26:00Z"/>
          <w:noProof/>
          <w:sz w:val="28"/>
          <w:rPrChange w:id="3521" w:author="Trần Công Tiến" w:date="2018-05-29T10:32:00Z">
            <w:rPr>
              <w:ins w:id="3522" w:author="Trần Công Tiến" w:date="2018-05-29T10:26:00Z"/>
            </w:rPr>
          </w:rPrChange>
        </w:rPr>
        <w:pPrChange w:id="3523" w:author="Microsoft Office User" w:date="2018-07-02T23:48:00Z">
          <w:pPr/>
        </w:pPrChange>
      </w:pPr>
      <w:ins w:id="3524" w:author="Trần Công Tiến" w:date="2018-05-29T10:30:00Z">
        <w:r w:rsidRPr="0046749C">
          <w:rPr>
            <w:noProof/>
            <w:sz w:val="28"/>
            <w:rPrChange w:id="3525" w:author="Trần Công Tiến" w:date="2018-05-29T10:32:00Z">
              <w:rPr>
                <w:noProof/>
              </w:rPr>
            </w:rPrChange>
          </w:rPr>
          <w:t>evens (</w:t>
        </w:r>
        <w:r w:rsidRPr="0046749C">
          <w:rPr>
            <w:b/>
            <w:noProof/>
            <w:sz w:val="28"/>
            <w:u w:val="single"/>
            <w:rPrChange w:id="3526" w:author="Trần Công Tiến" w:date="2018-05-29T10:32:00Z">
              <w:rPr>
                <w:noProof/>
              </w:rPr>
            </w:rPrChange>
          </w:rPr>
          <w:t>event_id</w:t>
        </w:r>
        <w:r w:rsidRPr="0046749C">
          <w:rPr>
            <w:noProof/>
            <w:sz w:val="28"/>
            <w:rPrChange w:id="3527" w:author="Trần Công Tiến" w:date="2018-05-29T10:32:00Z">
              <w:rPr>
                <w:noProof/>
              </w:rPr>
            </w:rPrChange>
          </w:rPr>
          <w:t xml:space="preserve">, </w:t>
        </w:r>
        <w:r w:rsidRPr="0046749C">
          <w:rPr>
            <w:b/>
            <w:noProof/>
            <w:sz w:val="28"/>
            <w:rPrChange w:id="3528" w:author="Trần Công Tiến" w:date="2018-05-29T10:32:00Z">
              <w:rPr>
                <w:noProof/>
              </w:rPr>
            </w:rPrChange>
          </w:rPr>
          <w:t>staff_id</w:t>
        </w:r>
        <w:r w:rsidRPr="0046749C">
          <w:rPr>
            <w:noProof/>
            <w:sz w:val="28"/>
            <w:rPrChange w:id="3529" w:author="Trần Công Tiến" w:date="2018-05-29T10:32:00Z">
              <w:rPr>
                <w:noProof/>
              </w:rPr>
            </w:rPrChange>
          </w:rPr>
          <w:t xml:space="preserve">, number, </w:t>
        </w:r>
        <w:r w:rsidRPr="0046749C">
          <w:rPr>
            <w:b/>
            <w:noProof/>
            <w:sz w:val="28"/>
            <w:rPrChange w:id="3530" w:author="Trần Công Tiến" w:date="2018-05-29T10:32:00Z">
              <w:rPr>
                <w:noProof/>
              </w:rPr>
            </w:rPrChange>
          </w:rPr>
          <w:t>prod_id</w:t>
        </w:r>
        <w:r w:rsidRPr="0046749C">
          <w:rPr>
            <w:noProof/>
            <w:sz w:val="28"/>
            <w:rPrChange w:id="3531" w:author="Trần Công Tiến" w:date="2018-05-29T10:32:00Z">
              <w:rPr>
                <w:noProof/>
              </w:rPr>
            </w:rPrChange>
          </w:rPr>
          <w:t xml:space="preserve">, </w:t>
        </w:r>
        <w:r w:rsidRPr="0046749C">
          <w:rPr>
            <w:b/>
            <w:noProof/>
            <w:sz w:val="28"/>
            <w:rPrChange w:id="3532" w:author="Trần Công Tiến" w:date="2018-05-29T10:32:00Z">
              <w:rPr>
                <w:noProof/>
              </w:rPr>
            </w:rPrChange>
          </w:rPr>
          <w:t>bill_id</w:t>
        </w:r>
        <w:r w:rsidRPr="0046749C">
          <w:rPr>
            <w:noProof/>
            <w:sz w:val="28"/>
            <w:rPrChange w:id="3533" w:author="Trần Công Tiến" w:date="2018-05-29T10:32:00Z">
              <w:rPr>
                <w:noProof/>
              </w:rPr>
            </w:rPrChange>
          </w:rPr>
          <w:t>)</w:t>
        </w:r>
      </w:ins>
    </w:p>
    <w:p w14:paraId="2B5C7F25" w14:textId="73FBD605" w:rsidR="000A6940" w:rsidRPr="0046749C" w:rsidRDefault="000A6940">
      <w:pPr>
        <w:spacing w:after="160" w:line="259" w:lineRule="auto"/>
        <w:rPr>
          <w:ins w:id="3534" w:author="Hoan Ng" w:date="2017-03-20T21:26:00Z"/>
          <w:rFonts w:ascii="Times New Roman" w:eastAsia="Times New Roman" w:hAnsi="Times New Roman" w:cs="Times New Roman"/>
          <w:noProof/>
          <w:sz w:val="24"/>
          <w:szCs w:val="24"/>
          <w:rPrChange w:id="3535" w:author="Trần Công Tiến" w:date="2018-05-29T10:29:00Z">
            <w:rPr>
              <w:ins w:id="3536" w:author="Hoan Ng" w:date="2017-03-20T21:26:00Z"/>
            </w:rPr>
          </w:rPrChange>
        </w:rPr>
        <w:pPrChange w:id="3537" w:author="Trần Công Tiến" w:date="2018-05-29T10:26:00Z">
          <w:pPr>
            <w:pStyle w:val="ListParagraph"/>
            <w:numPr>
              <w:numId w:val="4"/>
            </w:numPr>
            <w:ind w:left="643" w:hanging="360"/>
          </w:pPr>
        </w:pPrChange>
      </w:pPr>
      <w:ins w:id="3538" w:author="Trần Công Tiến" w:date="2018-05-29T10:26:00Z">
        <w:r w:rsidRPr="0046749C">
          <w:rPr>
            <w:rFonts w:ascii="Times New Roman" w:eastAsia="Times New Roman" w:hAnsi="Times New Roman" w:cs="Times New Roman"/>
            <w:noProof/>
            <w:sz w:val="24"/>
            <w:szCs w:val="24"/>
            <w:rPrChange w:id="3539" w:author="Trần Công Tiến" w:date="2018-05-29T10:29:00Z">
              <w:rPr>
                <w:rFonts w:eastAsiaTheme="minorHAnsi"/>
                <w:szCs w:val="22"/>
              </w:rPr>
            </w:rPrChange>
          </w:rPr>
          <w:br w:type="page"/>
        </w:r>
      </w:ins>
    </w:p>
    <w:p w14:paraId="478E52EB" w14:textId="0F16E6E6" w:rsidR="00E62EE1" w:rsidRPr="0046749C" w:rsidRDefault="001C6CC5">
      <w:pPr>
        <w:pStyle w:val="Heading4"/>
        <w:rPr>
          <w:ins w:id="3540" w:author="Hoan Ng" w:date="2017-03-20T21:26:00Z"/>
          <w:i/>
          <w:noProof/>
          <w:szCs w:val="24"/>
          <w:rPrChange w:id="3541" w:author="Trần Công Tiến" w:date="2018-05-29T10:29:00Z">
            <w:rPr>
              <w:ins w:id="3542" w:author="Hoan Ng" w:date="2017-03-20T21:26:00Z"/>
            </w:rPr>
          </w:rPrChange>
        </w:rPr>
        <w:pPrChange w:id="3543" w:author="Trần Công Tiến" w:date="2018-05-29T10:24:00Z">
          <w:pPr>
            <w:pStyle w:val="ListParagraph"/>
            <w:numPr>
              <w:numId w:val="4"/>
            </w:numPr>
            <w:ind w:left="643" w:hanging="360"/>
          </w:pPr>
        </w:pPrChange>
      </w:pPr>
      <w:ins w:id="3544" w:author="Trần Công Tiến" w:date="2018-05-29T10:24:00Z">
        <w:r w:rsidRPr="0046749C">
          <w:rPr>
            <w:rFonts w:eastAsiaTheme="majorEastAsia"/>
            <w:noProof/>
            <w:szCs w:val="24"/>
            <w:rPrChange w:id="3545" w:author="Trần Công Tiến" w:date="2018-05-29T10:29:00Z">
              <w:rPr>
                <w:rFonts w:eastAsiaTheme="minorHAnsi"/>
                <w:szCs w:val="22"/>
              </w:rPr>
            </w:rPrChange>
          </w:rPr>
          <w:lastRenderedPageBreak/>
          <w:t xml:space="preserve">3.1 </w:t>
        </w:r>
      </w:ins>
      <w:ins w:id="3546" w:author="Hoan Ng" w:date="2017-03-20T21:26:00Z">
        <w:r w:rsidR="00E62EE1" w:rsidRPr="0046749C">
          <w:rPr>
            <w:rFonts w:eastAsiaTheme="majorEastAsia"/>
            <w:noProof/>
            <w:szCs w:val="24"/>
            <w:rPrChange w:id="3547" w:author="Trần Công Tiến" w:date="2018-05-29T10:29:00Z">
              <w:rPr>
                <w:rFonts w:eastAsiaTheme="minorHAnsi"/>
                <w:szCs w:val="22"/>
              </w:rPr>
            </w:rPrChange>
          </w:rPr>
          <w:t>S</w:t>
        </w:r>
        <w:r w:rsidR="00E62EE1" w:rsidRPr="0046749C">
          <w:rPr>
            <w:rFonts w:eastAsiaTheme="majorEastAsia" w:hint="eastAsia"/>
            <w:noProof/>
            <w:szCs w:val="24"/>
            <w:rPrChange w:id="3548" w:author="Trần Công Tiến" w:date="2018-05-29T10:29:00Z">
              <w:rPr>
                <w:rFonts w:eastAsiaTheme="minorHAnsi" w:hint="eastAsia"/>
                <w:szCs w:val="22"/>
              </w:rPr>
            </w:rPrChange>
          </w:rPr>
          <w:t>ơ</w:t>
        </w:r>
        <w:r w:rsidR="00E62EE1" w:rsidRPr="0046749C">
          <w:rPr>
            <w:rFonts w:eastAsiaTheme="majorEastAsia"/>
            <w:noProof/>
            <w:szCs w:val="24"/>
            <w:rPrChange w:id="3549" w:author="Trần Công Tiến" w:date="2018-05-29T10:29:00Z">
              <w:rPr>
                <w:rFonts w:eastAsiaTheme="minorHAnsi"/>
                <w:szCs w:val="22"/>
              </w:rPr>
            </w:rPrChange>
          </w:rPr>
          <w:t xml:space="preserve"> đồ RD cả hệ thống</w:t>
        </w:r>
      </w:ins>
    </w:p>
    <w:p w14:paraId="09158F7B" w14:textId="7CA4AE16" w:rsidR="00E62EE1" w:rsidRPr="0046749C" w:rsidRDefault="00E62EE1">
      <w:pPr>
        <w:pStyle w:val="Heading4"/>
        <w:rPr>
          <w:ins w:id="3550" w:author="Hoan Ng" w:date="2017-03-20T21:26:00Z"/>
          <w:i/>
          <w:noProof/>
          <w:szCs w:val="24"/>
          <w:rPrChange w:id="3551" w:author="Trần Công Tiến" w:date="2018-05-29T10:29:00Z">
            <w:rPr>
              <w:ins w:id="3552" w:author="Hoan Ng" w:date="2017-03-20T21:26:00Z"/>
            </w:rPr>
          </w:rPrChange>
        </w:rPr>
        <w:pPrChange w:id="3553" w:author="Trần Công Tiến" w:date="2018-05-29T10:24:00Z">
          <w:pPr>
            <w:pStyle w:val="ListParagraph"/>
            <w:numPr>
              <w:numId w:val="4"/>
            </w:numPr>
            <w:ind w:left="643" w:hanging="360"/>
          </w:pPr>
        </w:pPrChange>
      </w:pPr>
      <w:ins w:id="3554" w:author="Hoan Ng" w:date="2017-03-20T21:26:00Z">
        <w:r w:rsidRPr="0046749C">
          <w:rPr>
            <w:rFonts w:eastAsiaTheme="majorEastAsia"/>
            <w:noProof/>
            <w:szCs w:val="24"/>
            <w:rPrChange w:id="3555" w:author="Trần Công Tiến" w:date="2018-05-29T10:29:00Z">
              <w:rPr>
                <w:rFonts w:eastAsiaTheme="minorHAnsi"/>
                <w:szCs w:val="22"/>
              </w:rPr>
            </w:rPrChange>
          </w:rPr>
          <w:t xml:space="preserve"> </w:t>
        </w:r>
      </w:ins>
      <w:ins w:id="3556" w:author="Trần Công Tiến" w:date="2018-05-29T10:24:00Z">
        <w:r w:rsidR="001C6CC5" w:rsidRPr="0046749C">
          <w:rPr>
            <w:rFonts w:eastAsiaTheme="majorEastAsia"/>
            <w:noProof/>
            <w:szCs w:val="24"/>
            <w:rPrChange w:id="3557" w:author="Trần Công Tiến" w:date="2018-05-29T10:29:00Z">
              <w:rPr>
                <w:rFonts w:eastAsiaTheme="minorHAnsi"/>
                <w:szCs w:val="22"/>
              </w:rPr>
            </w:rPrChange>
          </w:rPr>
          <w:t xml:space="preserve">3.2 </w:t>
        </w:r>
      </w:ins>
      <w:ins w:id="3558" w:author="Hoan Ng" w:date="2017-03-20T21:26:00Z">
        <w:r w:rsidRPr="0046749C">
          <w:rPr>
            <w:rFonts w:eastAsiaTheme="majorEastAsia"/>
            <w:noProof/>
            <w:szCs w:val="24"/>
            <w:rPrChange w:id="3559" w:author="Trần Công Tiến" w:date="2018-05-29T10:29:00Z">
              <w:rPr>
                <w:rFonts w:eastAsiaTheme="minorHAnsi"/>
                <w:szCs w:val="22"/>
              </w:rPr>
            </w:rPrChange>
          </w:rPr>
          <w:t>Giải thích từng bảng, kiểu dữ liệu</w:t>
        </w:r>
      </w:ins>
    </w:p>
    <w:p w14:paraId="7AF34D01" w14:textId="54B78C75" w:rsidR="00E62EE1" w:rsidRPr="0046749C" w:rsidRDefault="00E62EE1">
      <w:pPr>
        <w:pStyle w:val="Heading4"/>
        <w:rPr>
          <w:ins w:id="3560" w:author="Hoan Ng" w:date="2017-03-20T21:28:00Z"/>
          <w:i/>
          <w:noProof/>
          <w:szCs w:val="24"/>
          <w:rPrChange w:id="3561" w:author="Trần Công Tiến" w:date="2018-05-29T10:29:00Z">
            <w:rPr>
              <w:ins w:id="3562" w:author="Hoan Ng" w:date="2017-03-20T21:28:00Z"/>
            </w:rPr>
          </w:rPrChange>
        </w:rPr>
        <w:pPrChange w:id="3563" w:author="Trần Công Tiến" w:date="2018-05-29T10:24:00Z">
          <w:pPr>
            <w:pStyle w:val="ListParagraph"/>
            <w:numPr>
              <w:numId w:val="4"/>
            </w:numPr>
            <w:ind w:left="643" w:hanging="360"/>
          </w:pPr>
        </w:pPrChange>
      </w:pPr>
      <w:ins w:id="3564" w:author="Hoan Ng" w:date="2017-03-20T21:26:00Z">
        <w:r w:rsidRPr="0046749C">
          <w:rPr>
            <w:rFonts w:eastAsiaTheme="majorEastAsia"/>
            <w:noProof/>
            <w:szCs w:val="24"/>
            <w:rPrChange w:id="3565" w:author="Trần Công Tiến" w:date="2018-05-29T10:29:00Z">
              <w:rPr>
                <w:rFonts w:eastAsiaTheme="minorHAnsi"/>
                <w:szCs w:val="22"/>
              </w:rPr>
            </w:rPrChange>
          </w:rPr>
          <w:t xml:space="preserve"> </w:t>
        </w:r>
      </w:ins>
      <w:ins w:id="3566" w:author="Trần Công Tiến" w:date="2018-05-29T10:24:00Z">
        <w:r w:rsidR="001C6CC5" w:rsidRPr="0046749C">
          <w:rPr>
            <w:rFonts w:eastAsiaTheme="majorEastAsia"/>
            <w:noProof/>
            <w:szCs w:val="24"/>
            <w:rPrChange w:id="3567" w:author="Trần Công Tiến" w:date="2018-05-29T10:29:00Z">
              <w:rPr>
                <w:rFonts w:eastAsiaTheme="minorHAnsi"/>
                <w:szCs w:val="22"/>
              </w:rPr>
            </w:rPrChange>
          </w:rPr>
          <w:t xml:space="preserve">3.3 </w:t>
        </w:r>
      </w:ins>
      <w:ins w:id="3568" w:author="Hoan Ng" w:date="2017-03-20T21:26:00Z">
        <w:r w:rsidRPr="0046749C">
          <w:rPr>
            <w:rFonts w:eastAsiaTheme="majorEastAsia"/>
            <w:noProof/>
            <w:szCs w:val="24"/>
            <w:rPrChange w:id="3569" w:author="Trần Công Tiến" w:date="2018-05-29T10:29:00Z">
              <w:rPr>
                <w:rFonts w:eastAsiaTheme="minorHAnsi"/>
                <w:szCs w:val="22"/>
              </w:rPr>
            </w:rPrChange>
          </w:rPr>
          <w:t xml:space="preserve">Khóa &amp; </w:t>
        </w:r>
      </w:ins>
      <w:ins w:id="3570" w:author="Hoan Ng" w:date="2017-03-20T21:27:00Z">
        <w:r w:rsidRPr="0046749C">
          <w:rPr>
            <w:rFonts w:eastAsiaTheme="majorEastAsia"/>
            <w:noProof/>
            <w:szCs w:val="24"/>
            <w:rPrChange w:id="3571" w:author="Trần Công Tiến" w:date="2018-05-29T10:29:00Z">
              <w:rPr>
                <w:rFonts w:eastAsiaTheme="minorHAnsi"/>
                <w:szCs w:val="22"/>
              </w:rPr>
            </w:rPrChange>
          </w:rPr>
          <w:t>rang</w:t>
        </w:r>
      </w:ins>
      <w:ins w:id="3572" w:author="Hoan Ng" w:date="2017-03-20T21:26:00Z">
        <w:r w:rsidRPr="0046749C">
          <w:rPr>
            <w:rFonts w:eastAsiaTheme="majorEastAsia"/>
            <w:noProof/>
            <w:szCs w:val="24"/>
            <w:rPrChange w:id="3573" w:author="Trần Công Tiến" w:date="2018-05-29T10:29:00Z">
              <w:rPr>
                <w:rFonts w:eastAsiaTheme="minorHAnsi"/>
                <w:szCs w:val="22"/>
              </w:rPr>
            </w:rPrChange>
          </w:rPr>
          <w:t xml:space="preserve"> </w:t>
        </w:r>
      </w:ins>
      <w:ins w:id="3574" w:author="Hoan Ng" w:date="2017-03-20T21:27:00Z">
        <w:r w:rsidRPr="0046749C">
          <w:rPr>
            <w:rFonts w:eastAsiaTheme="majorEastAsia"/>
            <w:noProof/>
            <w:szCs w:val="24"/>
            <w:rPrChange w:id="3575" w:author="Trần Công Tiến" w:date="2018-05-29T10:29:00Z">
              <w:rPr>
                <w:rFonts w:eastAsiaTheme="minorHAnsi"/>
                <w:szCs w:val="22"/>
              </w:rPr>
            </w:rPrChange>
          </w:rPr>
          <w:t>buộc toàn vẹn</w:t>
        </w:r>
      </w:ins>
    </w:p>
    <w:p w14:paraId="3CF0F2A3" w14:textId="76055B26" w:rsidR="00E62EE1" w:rsidRPr="0046749C" w:rsidRDefault="001C6CC5">
      <w:pPr>
        <w:pStyle w:val="Heading4"/>
        <w:rPr>
          <w:i/>
          <w:noProof/>
          <w:szCs w:val="24"/>
          <w:rPrChange w:id="3576" w:author="Trần Công Tiến" w:date="2018-05-29T10:29:00Z">
            <w:rPr/>
          </w:rPrChange>
        </w:rPr>
        <w:pPrChange w:id="3577" w:author="Trần Công Tiến" w:date="2018-05-29T10:24:00Z">
          <w:pPr>
            <w:pStyle w:val="ListParagraph"/>
            <w:numPr>
              <w:numId w:val="4"/>
            </w:numPr>
            <w:ind w:left="643" w:hanging="360"/>
          </w:pPr>
        </w:pPrChange>
      </w:pPr>
      <w:ins w:id="3578" w:author="Trần Công Tiến" w:date="2018-05-29T10:24:00Z">
        <w:r w:rsidRPr="0046749C">
          <w:rPr>
            <w:rFonts w:eastAsiaTheme="majorEastAsia"/>
            <w:noProof/>
            <w:szCs w:val="24"/>
            <w:rPrChange w:id="3579" w:author="Trần Công Tiến" w:date="2018-05-29T10:29:00Z">
              <w:rPr>
                <w:rFonts w:eastAsiaTheme="minorHAnsi"/>
                <w:szCs w:val="22"/>
              </w:rPr>
            </w:rPrChange>
          </w:rPr>
          <w:t xml:space="preserve">3.4 </w:t>
        </w:r>
      </w:ins>
      <w:ins w:id="3580" w:author="Hoan Ng" w:date="2017-03-20T21:28:00Z">
        <w:r w:rsidR="00E62EE1" w:rsidRPr="0046749C">
          <w:rPr>
            <w:rFonts w:eastAsiaTheme="majorEastAsia"/>
            <w:noProof/>
            <w:szCs w:val="24"/>
            <w:rPrChange w:id="3581" w:author="Trần Công Tiến" w:date="2018-05-29T10:29:00Z">
              <w:rPr>
                <w:rFonts w:eastAsiaTheme="minorHAnsi"/>
                <w:szCs w:val="22"/>
              </w:rPr>
            </w:rPrChange>
          </w:rPr>
          <w:t>Thiết kế dữ liệu mức vật lý</w:t>
        </w:r>
      </w:ins>
    </w:p>
    <w:p w14:paraId="49308080" w14:textId="4686C25B" w:rsidR="007E56BA" w:rsidRPr="0046749C" w:rsidRDefault="001C6CC5">
      <w:pPr>
        <w:pStyle w:val="Heading3"/>
        <w:rPr>
          <w:ins w:id="3582" w:author="Hoan Ng" w:date="2017-03-20T21:24:00Z"/>
          <w:noProof/>
          <w:color w:val="1F4D78" w:themeColor="accent1" w:themeShade="7F"/>
          <w:rPrChange w:id="3583" w:author="Trần Công Tiến" w:date="2018-05-29T10:29:00Z">
            <w:rPr>
              <w:ins w:id="3584" w:author="Hoan Ng" w:date="2017-03-20T21:24:00Z"/>
            </w:rPr>
          </w:rPrChange>
        </w:rPr>
        <w:pPrChange w:id="3585" w:author="Trần Công Tiến" w:date="2018-05-29T10:24:00Z">
          <w:pPr>
            <w:pStyle w:val="ListParagraph"/>
            <w:numPr>
              <w:numId w:val="4"/>
            </w:numPr>
            <w:ind w:left="643" w:hanging="360"/>
          </w:pPr>
        </w:pPrChange>
      </w:pPr>
      <w:bookmarkStart w:id="3586" w:name="_Toc515369185"/>
      <w:ins w:id="3587" w:author="Trần Công Tiến" w:date="2018-05-29T10:24:00Z">
        <w:r w:rsidRPr="0046749C">
          <w:rPr>
            <w:rFonts w:eastAsiaTheme="majorEastAsia"/>
            <w:noProof/>
            <w:color w:val="1F4D78" w:themeColor="accent1" w:themeShade="7F"/>
            <w:rPrChange w:id="3588" w:author="Trần Công Tiến" w:date="2018-05-29T10:29:00Z">
              <w:rPr>
                <w:rFonts w:eastAsiaTheme="minorHAnsi"/>
                <w:szCs w:val="22"/>
              </w:rPr>
            </w:rPrChange>
          </w:rPr>
          <w:t xml:space="preserve">4. </w:t>
        </w:r>
      </w:ins>
      <w:r w:rsidR="007E56BA" w:rsidRPr="0046749C">
        <w:rPr>
          <w:rFonts w:eastAsiaTheme="majorEastAsia"/>
          <w:noProof/>
          <w:color w:val="1F4D78" w:themeColor="accent1" w:themeShade="7F"/>
          <w:rPrChange w:id="3589" w:author="Trần Công Tiến" w:date="2018-05-29T10:29:00Z">
            <w:rPr>
              <w:rFonts w:eastAsiaTheme="minorHAnsi"/>
              <w:szCs w:val="22"/>
            </w:rPr>
          </w:rPrChange>
        </w:rPr>
        <w:t>Thiết kế kiến trúc</w:t>
      </w:r>
      <w:bookmarkEnd w:id="3586"/>
    </w:p>
    <w:p w14:paraId="78403908" w14:textId="37DB2440" w:rsidR="00E62EE1" w:rsidRDefault="001C6CC5">
      <w:pPr>
        <w:pStyle w:val="Heading4"/>
        <w:rPr>
          <w:ins w:id="3590" w:author="Microsoft Office User" w:date="2018-07-02T23:49:00Z"/>
          <w:noProof/>
          <w:szCs w:val="24"/>
        </w:rPr>
        <w:pPrChange w:id="3591" w:author="Trần Công Tiến" w:date="2018-05-29T10:25:00Z">
          <w:pPr>
            <w:pStyle w:val="ListParagraph"/>
            <w:numPr>
              <w:numId w:val="4"/>
            </w:numPr>
            <w:ind w:left="643" w:hanging="360"/>
          </w:pPr>
        </w:pPrChange>
      </w:pPr>
      <w:ins w:id="3592" w:author="Trần Công Tiến" w:date="2018-05-29T10:24:00Z">
        <w:r w:rsidRPr="0046749C">
          <w:rPr>
            <w:rFonts w:eastAsiaTheme="majorEastAsia"/>
            <w:noProof/>
            <w:szCs w:val="24"/>
            <w:rPrChange w:id="3593" w:author="Trần Công Tiến" w:date="2018-05-29T10:29:00Z">
              <w:rPr>
                <w:rFonts w:eastAsiaTheme="minorHAnsi"/>
                <w:szCs w:val="22"/>
              </w:rPr>
            </w:rPrChange>
          </w:rPr>
          <w:t xml:space="preserve">4.1 </w:t>
        </w:r>
      </w:ins>
      <w:ins w:id="3594" w:author="Hoan Ng" w:date="2017-03-20T21:24:00Z">
        <w:r w:rsidR="00E62EE1" w:rsidRPr="0046749C">
          <w:rPr>
            <w:rFonts w:eastAsiaTheme="majorEastAsia"/>
            <w:noProof/>
            <w:szCs w:val="24"/>
            <w:rPrChange w:id="3595" w:author="Trần Công Tiến" w:date="2018-05-29T10:29:00Z">
              <w:rPr>
                <w:rFonts w:eastAsiaTheme="minorHAnsi"/>
                <w:szCs w:val="22"/>
              </w:rPr>
            </w:rPrChange>
          </w:rPr>
          <w:t>Mô hỉnh tổng thể kiến trúc</w:t>
        </w:r>
      </w:ins>
    </w:p>
    <w:p w14:paraId="18005490" w14:textId="67DF3170" w:rsidR="005605C6" w:rsidRDefault="005605C6" w:rsidP="005605C6">
      <w:pPr>
        <w:rPr>
          <w:ins w:id="3596" w:author="Microsoft Office User" w:date="2018-07-02T23:50:00Z"/>
        </w:rPr>
        <w:pPrChange w:id="3597" w:author="Microsoft Office User" w:date="2018-07-02T23:49:00Z">
          <w:pPr>
            <w:pStyle w:val="ListParagraph"/>
            <w:numPr>
              <w:numId w:val="4"/>
            </w:numPr>
            <w:ind w:left="643" w:hanging="360"/>
          </w:pPr>
        </w:pPrChange>
      </w:pPr>
      <w:ins w:id="3598" w:author="Microsoft Office User" w:date="2018-07-02T23:49:00Z">
        <w:r>
          <w:tab/>
          <w:t>-</w:t>
        </w:r>
        <w:proofErr w:type="spellStart"/>
        <w:r>
          <w:t>Kiến</w:t>
        </w:r>
        <w:proofErr w:type="spellEnd"/>
        <w:r>
          <w:t xml:space="preserve"> </w:t>
        </w:r>
        <w:proofErr w:type="spellStart"/>
        <w:r>
          <w:t>trúc</w:t>
        </w:r>
        <w:proofErr w:type="spellEnd"/>
        <w:r>
          <w:t xml:space="preserve"> </w:t>
        </w:r>
        <w:proofErr w:type="spellStart"/>
        <w:r>
          <w:t>back</w:t>
        </w:r>
      </w:ins>
      <w:ins w:id="3599" w:author="Microsoft Office User" w:date="2018-07-02T23:53:00Z">
        <w:r>
          <w:t>E</w:t>
        </w:r>
      </w:ins>
      <w:ins w:id="3600" w:author="Microsoft Office User" w:date="2018-07-02T23:49:00Z">
        <w:r>
          <w:t>nd</w:t>
        </w:r>
        <w:proofErr w:type="spellEnd"/>
        <w:r>
          <w:t xml:space="preserve"> (server)</w:t>
        </w:r>
      </w:ins>
      <w:ins w:id="3601" w:author="Microsoft Office User" w:date="2018-07-02T23:50:00Z">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MVC </w:t>
        </w:r>
        <w:proofErr w:type="spellStart"/>
        <w:r>
          <w:t>để</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các</w:t>
        </w:r>
        <w:proofErr w:type="spellEnd"/>
        <w:r>
          <w:t xml:space="preserve"> </w:t>
        </w:r>
        <w:proofErr w:type="spellStart"/>
        <w:r>
          <w:t>tệp</w:t>
        </w:r>
        <w:proofErr w:type="spellEnd"/>
        <w:r>
          <w:t xml:space="preserve"> </w:t>
        </w:r>
        <w:proofErr w:type="spellStart"/>
        <w:r>
          <w:t>lệnh</w:t>
        </w:r>
        <w:proofErr w:type="spellEnd"/>
      </w:ins>
    </w:p>
    <w:p w14:paraId="603AC7D6" w14:textId="5978CAC0" w:rsidR="005605C6" w:rsidRDefault="005605C6" w:rsidP="005605C6">
      <w:pPr>
        <w:rPr>
          <w:ins w:id="3602" w:author="Microsoft Office User" w:date="2018-07-02T23:51:00Z"/>
        </w:rPr>
        <w:pPrChange w:id="3603" w:author="Microsoft Office User" w:date="2018-07-02T23:49:00Z">
          <w:pPr>
            <w:pStyle w:val="ListParagraph"/>
            <w:numPr>
              <w:numId w:val="4"/>
            </w:numPr>
            <w:ind w:left="643" w:hanging="360"/>
          </w:pPr>
        </w:pPrChange>
      </w:pPr>
      <w:ins w:id="3604" w:author="Microsoft Office User" w:date="2018-07-02T23:50:00Z">
        <w:r>
          <w:tab/>
        </w:r>
        <w:r>
          <w:tab/>
          <w:t>-</w:t>
        </w:r>
        <w:proofErr w:type="spellStart"/>
        <w:r>
          <w:t>Các</w:t>
        </w:r>
        <w:proofErr w:type="spellEnd"/>
        <w:r>
          <w:t xml:space="preserve"> </w:t>
        </w:r>
        <w:proofErr w:type="spellStart"/>
        <w:r>
          <w:t>tệp</w:t>
        </w:r>
        <w:proofErr w:type="spellEnd"/>
        <w:r>
          <w:t xml:space="preserve"> </w:t>
        </w:r>
        <w:proofErr w:type="spellStart"/>
        <w:r>
          <w:t>của</w:t>
        </w:r>
        <w:proofErr w:type="spellEnd"/>
        <w:r>
          <w:t xml:space="preserve"> Model </w:t>
        </w:r>
        <w:proofErr w:type="spellStart"/>
        <w:r>
          <w:t>nằm</w:t>
        </w:r>
        <w:proofErr w:type="spellEnd"/>
        <w:r>
          <w:t xml:space="preserve"> </w:t>
        </w:r>
        <w:proofErr w:type="spellStart"/>
        <w:r>
          <w:t>trong</w:t>
        </w:r>
        <w:proofErr w:type="spellEnd"/>
        <w:r>
          <w:t xml:space="preserve"> </w:t>
        </w:r>
        <w:proofErr w:type="spellStart"/>
        <w:r>
          <w:t>đường</w:t>
        </w:r>
        <w:proofErr w:type="spellEnd"/>
        <w:r>
          <w:t xml:space="preserve"> </w:t>
        </w:r>
        <w:proofErr w:type="spellStart"/>
        <w:r>
          <w:t>dẫn</w:t>
        </w:r>
        <w:proofErr w:type="spellEnd"/>
        <w:r>
          <w:t xml:space="preserve"> </w:t>
        </w:r>
      </w:ins>
      <w:ins w:id="3605" w:author="Microsoft Office User" w:date="2018-07-02T23:51:00Z">
        <w:r>
          <w:t>App/Models</w:t>
        </w:r>
      </w:ins>
    </w:p>
    <w:p w14:paraId="34D4D0D3" w14:textId="6E81381B" w:rsidR="005605C6" w:rsidRDefault="005605C6" w:rsidP="005605C6">
      <w:pPr>
        <w:rPr>
          <w:ins w:id="3606" w:author="Microsoft Office User" w:date="2018-07-02T23:51:00Z"/>
        </w:rPr>
      </w:pPr>
      <w:ins w:id="3607" w:author="Microsoft Office User" w:date="2018-07-02T23:51:00Z">
        <w:r>
          <w:tab/>
        </w:r>
        <w:r>
          <w:tab/>
        </w:r>
        <w:r>
          <w:t>-</w:t>
        </w:r>
        <w:proofErr w:type="spellStart"/>
        <w:r>
          <w:t>Các</w:t>
        </w:r>
        <w:proofErr w:type="spellEnd"/>
        <w:r>
          <w:t xml:space="preserve"> </w:t>
        </w:r>
        <w:proofErr w:type="spellStart"/>
        <w:r>
          <w:t>tệp</w:t>
        </w:r>
        <w:proofErr w:type="spellEnd"/>
        <w:r>
          <w:t xml:space="preserve"> </w:t>
        </w:r>
        <w:proofErr w:type="spellStart"/>
        <w:r>
          <w:t>của</w:t>
        </w:r>
        <w:proofErr w:type="spellEnd"/>
        <w:r>
          <w:t xml:space="preserve"> </w:t>
        </w:r>
        <w:r>
          <w:t>Controller</w:t>
        </w:r>
        <w:r>
          <w:t xml:space="preserve"> </w:t>
        </w:r>
        <w:proofErr w:type="spellStart"/>
        <w:r>
          <w:t>nằm</w:t>
        </w:r>
        <w:proofErr w:type="spellEnd"/>
        <w:r>
          <w:t xml:space="preserve"> </w:t>
        </w:r>
        <w:proofErr w:type="spellStart"/>
        <w:r>
          <w:t>trong</w:t>
        </w:r>
        <w:proofErr w:type="spellEnd"/>
        <w:r>
          <w:t xml:space="preserve"> </w:t>
        </w:r>
        <w:proofErr w:type="spellStart"/>
        <w:r>
          <w:t>đường</w:t>
        </w:r>
        <w:proofErr w:type="spellEnd"/>
        <w:r>
          <w:t xml:space="preserve"> </w:t>
        </w:r>
        <w:proofErr w:type="spellStart"/>
        <w:r>
          <w:t>dẫn</w:t>
        </w:r>
        <w:proofErr w:type="spellEnd"/>
        <w:r>
          <w:t xml:space="preserve"> App/</w:t>
        </w:r>
        <w:r>
          <w:t>Http/Controllers</w:t>
        </w:r>
      </w:ins>
    </w:p>
    <w:p w14:paraId="2C4D9679" w14:textId="30FC2011" w:rsidR="005605C6" w:rsidRDefault="005605C6" w:rsidP="005605C6">
      <w:pPr>
        <w:ind w:left="720" w:firstLine="720"/>
        <w:rPr>
          <w:ins w:id="3608" w:author="Microsoft Office User" w:date="2018-07-02T23:51:00Z"/>
        </w:rPr>
        <w:pPrChange w:id="3609" w:author="Microsoft Office User" w:date="2018-07-02T23:52:00Z">
          <w:pPr/>
        </w:pPrChange>
      </w:pPr>
      <w:ins w:id="3610" w:author="Microsoft Office User" w:date="2018-07-02T23:52:00Z">
        <w:r>
          <w:t>-</w:t>
        </w:r>
      </w:ins>
      <w:proofErr w:type="spellStart"/>
      <w:ins w:id="3611" w:author="Microsoft Office User" w:date="2018-07-02T23:51:00Z">
        <w:r>
          <w:t>Các</w:t>
        </w:r>
        <w:proofErr w:type="spellEnd"/>
        <w:r>
          <w:t xml:space="preserve"> </w:t>
        </w:r>
        <w:proofErr w:type="spellStart"/>
        <w:r>
          <w:t>tệp</w:t>
        </w:r>
        <w:proofErr w:type="spellEnd"/>
        <w:r>
          <w:t xml:space="preserve"> </w:t>
        </w:r>
        <w:proofErr w:type="spellStart"/>
        <w:r>
          <w:t>của</w:t>
        </w:r>
        <w:proofErr w:type="spellEnd"/>
        <w:r>
          <w:t xml:space="preserve"> </w:t>
        </w:r>
      </w:ins>
      <w:ins w:id="3612" w:author="Microsoft Office User" w:date="2018-07-02T23:52:00Z">
        <w:r>
          <w:t>View</w:t>
        </w:r>
      </w:ins>
      <w:ins w:id="3613" w:author="Microsoft Office User" w:date="2018-07-02T23:51:00Z">
        <w:r>
          <w:t xml:space="preserve"> </w:t>
        </w:r>
        <w:proofErr w:type="spellStart"/>
        <w:r>
          <w:t>nằm</w:t>
        </w:r>
        <w:proofErr w:type="spellEnd"/>
        <w:r>
          <w:t xml:space="preserve"> </w:t>
        </w:r>
        <w:proofErr w:type="spellStart"/>
        <w:r>
          <w:t>trong</w:t>
        </w:r>
        <w:proofErr w:type="spellEnd"/>
        <w:r>
          <w:t xml:space="preserve"> </w:t>
        </w:r>
      </w:ins>
      <w:proofErr w:type="spellStart"/>
      <w:ins w:id="3614" w:author="Microsoft Office User" w:date="2018-07-02T23:52:00Z">
        <w:r>
          <w:t>thư</w:t>
        </w:r>
        <w:proofErr w:type="spellEnd"/>
        <w:r>
          <w:t xml:space="preserve"> </w:t>
        </w:r>
        <w:proofErr w:type="spellStart"/>
        <w:proofErr w:type="gramStart"/>
        <w:r>
          <w:t>mục</w:t>
        </w:r>
      </w:ins>
      <w:proofErr w:type="spellEnd"/>
      <w:ins w:id="3615" w:author="Microsoft Office User" w:date="2018-07-02T23:51:00Z">
        <w:r>
          <w:t xml:space="preserve"> </w:t>
        </w:r>
      </w:ins>
      <w:ins w:id="3616" w:author="Microsoft Office User" w:date="2018-07-02T23:52:00Z">
        <w:r>
          <w:t xml:space="preserve"> Routes</w:t>
        </w:r>
        <w:proofErr w:type="gram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các</w:t>
        </w:r>
        <w:proofErr w:type="spellEnd"/>
        <w:r>
          <w:t xml:space="preserve"> web view </w:t>
        </w:r>
        <w:proofErr w:type="spellStart"/>
        <w:r>
          <w:t>và</w:t>
        </w:r>
        <w:proofErr w:type="spellEnd"/>
        <w:r>
          <w:t xml:space="preserve"> </w:t>
        </w:r>
        <w:proofErr w:type="spellStart"/>
        <w:r>
          <w:t>api</w:t>
        </w:r>
        <w:proofErr w:type="spellEnd"/>
        <w:r>
          <w:t xml:space="preserve"> view</w:t>
        </w:r>
      </w:ins>
    </w:p>
    <w:p w14:paraId="4E7D9B80" w14:textId="77777777" w:rsidR="005605C6" w:rsidRDefault="005605C6" w:rsidP="005605C6">
      <w:pPr>
        <w:tabs>
          <w:tab w:val="left" w:pos="720"/>
          <w:tab w:val="left" w:pos="1440"/>
          <w:tab w:val="left" w:pos="2160"/>
          <w:tab w:val="left" w:pos="4155"/>
        </w:tabs>
        <w:rPr>
          <w:ins w:id="3617" w:author="Microsoft Office User" w:date="2018-07-02T23:53:00Z"/>
        </w:rPr>
        <w:pPrChange w:id="3618" w:author="Microsoft Office User" w:date="2018-07-02T23:53:00Z">
          <w:pPr>
            <w:pStyle w:val="ListParagraph"/>
            <w:numPr>
              <w:numId w:val="4"/>
            </w:numPr>
            <w:ind w:left="643" w:hanging="360"/>
          </w:pPr>
        </w:pPrChange>
      </w:pPr>
      <w:ins w:id="3619" w:author="Microsoft Office User" w:date="2018-07-02T23:53:00Z">
        <w:r>
          <w:tab/>
          <w:t>-</w:t>
        </w:r>
        <w:proofErr w:type="spellStart"/>
        <w:r>
          <w:t>Kiến</w:t>
        </w:r>
        <w:proofErr w:type="spellEnd"/>
        <w:r>
          <w:t xml:space="preserve"> </w:t>
        </w:r>
        <w:proofErr w:type="spellStart"/>
        <w:r>
          <w:t>trúc</w:t>
        </w:r>
        <w:proofErr w:type="spellEnd"/>
        <w:r>
          <w:t xml:space="preserve"> </w:t>
        </w:r>
        <w:proofErr w:type="spellStart"/>
        <w:r>
          <w:t>frontEnd</w:t>
        </w:r>
        <w:proofErr w:type="spellEnd"/>
        <w:r>
          <w:t xml:space="preserve"> </w:t>
        </w:r>
        <w:proofErr w:type="spellStart"/>
        <w:r>
          <w:t>sử</w:t>
        </w:r>
        <w:proofErr w:type="spellEnd"/>
        <w:r>
          <w:t xml:space="preserve"> </w:t>
        </w:r>
        <w:proofErr w:type="spellStart"/>
        <w:r>
          <w:t>dụng</w:t>
        </w:r>
        <w:proofErr w:type="spellEnd"/>
        <w:r>
          <w:t xml:space="preserve"> ReactJS </w:t>
        </w:r>
        <w:proofErr w:type="spellStart"/>
        <w:proofErr w:type="gramStart"/>
        <w:r>
          <w:t>thuần</w:t>
        </w:r>
        <w:proofErr w:type="spellEnd"/>
        <w:r>
          <w:t xml:space="preserve"> :</w:t>
        </w:r>
        <w:proofErr w:type="gramEnd"/>
        <w:r>
          <w:t xml:space="preserve"> Chia </w:t>
        </w:r>
        <w:proofErr w:type="spellStart"/>
        <w:r>
          <w:t>ra</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Model-Handle-View</w:t>
        </w:r>
      </w:ins>
    </w:p>
    <w:p w14:paraId="0A071F44" w14:textId="2980CB29" w:rsidR="005605C6" w:rsidRDefault="005605C6" w:rsidP="005605C6">
      <w:pPr>
        <w:tabs>
          <w:tab w:val="left" w:pos="720"/>
          <w:tab w:val="left" w:pos="1440"/>
          <w:tab w:val="left" w:pos="2160"/>
          <w:tab w:val="left" w:pos="4155"/>
        </w:tabs>
        <w:rPr>
          <w:ins w:id="3620" w:author="Microsoft Office User" w:date="2018-07-02T23:50:00Z"/>
        </w:rPr>
        <w:pPrChange w:id="3621" w:author="Microsoft Office User" w:date="2018-07-02T23:53:00Z">
          <w:pPr>
            <w:pStyle w:val="ListParagraph"/>
            <w:numPr>
              <w:numId w:val="4"/>
            </w:numPr>
            <w:ind w:left="643" w:hanging="360"/>
          </w:pPr>
        </w:pPrChange>
      </w:pPr>
      <w:ins w:id="3622" w:author="Microsoft Office User" w:date="2018-07-02T23:53:00Z">
        <w:r>
          <w:tab/>
        </w:r>
        <w:r>
          <w:tab/>
          <w:t xml:space="preserve">- </w:t>
        </w:r>
        <w:proofErr w:type="spellStart"/>
        <w:r>
          <w:t>Toàn</w:t>
        </w:r>
        <w:proofErr w:type="spellEnd"/>
        <w:r>
          <w:t xml:space="preserve"> </w:t>
        </w:r>
        <w:proofErr w:type="spellStart"/>
        <w:r>
          <w:t>bộ</w:t>
        </w:r>
        <w:proofErr w:type="spellEnd"/>
        <w:r>
          <w:t xml:space="preserve"> code React </w:t>
        </w:r>
        <w:proofErr w:type="spellStart"/>
        <w:r>
          <w:t>nằm</w:t>
        </w:r>
        <w:proofErr w:type="spellEnd"/>
        <w:r>
          <w:t xml:space="preserve"> </w:t>
        </w:r>
        <w:proofErr w:type="spellStart"/>
        <w:r>
          <w:t>trong</w:t>
        </w:r>
        <w:proofErr w:type="spellEnd"/>
        <w:r>
          <w:t xml:space="preserve"> </w:t>
        </w:r>
        <w:proofErr w:type="spellStart"/>
        <w:r>
          <w:t>đường</w:t>
        </w:r>
        <w:proofErr w:type="spellEnd"/>
        <w:r>
          <w:t xml:space="preserve"> </w:t>
        </w:r>
        <w:proofErr w:type="spellStart"/>
        <w:r>
          <w:t>dẫn</w:t>
        </w:r>
        <w:proofErr w:type="spellEnd"/>
        <w:r>
          <w:t xml:space="preserve"> </w:t>
        </w:r>
      </w:ins>
      <w:ins w:id="3623" w:author="Microsoft Office User" w:date="2018-07-02T23:54:00Z">
        <w:r>
          <w:t>Resources/Assets/</w:t>
        </w:r>
        <w:proofErr w:type="spellStart"/>
        <w:r>
          <w:t>Js</w:t>
        </w:r>
      </w:ins>
      <w:proofErr w:type="spellEnd"/>
      <w:ins w:id="3624" w:author="Microsoft Office User" w:date="2018-07-02T23:53:00Z">
        <w:r>
          <w:tab/>
          <w:t xml:space="preserve"> </w:t>
        </w:r>
      </w:ins>
    </w:p>
    <w:p w14:paraId="13CF5EE6" w14:textId="532BA6AC" w:rsidR="005605C6" w:rsidRPr="005605C6" w:rsidDel="005605C6" w:rsidRDefault="005605C6" w:rsidP="005605C6">
      <w:pPr>
        <w:rPr>
          <w:ins w:id="3625" w:author="Hoan Ng" w:date="2017-03-20T21:24:00Z"/>
          <w:del w:id="3626" w:author="Microsoft Office User" w:date="2018-07-02T23:50:00Z"/>
          <w:rPrChange w:id="3627" w:author="Microsoft Office User" w:date="2018-07-02T23:49:00Z">
            <w:rPr>
              <w:ins w:id="3628" w:author="Hoan Ng" w:date="2017-03-20T21:24:00Z"/>
              <w:del w:id="3629" w:author="Microsoft Office User" w:date="2018-07-02T23:50:00Z"/>
            </w:rPr>
          </w:rPrChange>
        </w:rPr>
        <w:pPrChange w:id="3630" w:author="Microsoft Office User" w:date="2018-07-02T23:49:00Z">
          <w:pPr>
            <w:pStyle w:val="ListParagraph"/>
            <w:numPr>
              <w:numId w:val="4"/>
            </w:numPr>
            <w:ind w:left="643" w:hanging="360"/>
          </w:pPr>
        </w:pPrChange>
      </w:pPr>
    </w:p>
    <w:p w14:paraId="386849C4" w14:textId="4CA6003B" w:rsidR="00E62EE1" w:rsidRPr="0046749C" w:rsidRDefault="00E62EE1">
      <w:pPr>
        <w:pStyle w:val="Heading4"/>
        <w:rPr>
          <w:ins w:id="3631" w:author="Hoan Ng" w:date="2017-03-20T21:24:00Z"/>
          <w:i/>
          <w:noProof/>
          <w:szCs w:val="24"/>
          <w:rPrChange w:id="3632" w:author="Trần Công Tiến" w:date="2018-05-29T10:29:00Z">
            <w:rPr>
              <w:ins w:id="3633" w:author="Hoan Ng" w:date="2017-03-20T21:24:00Z"/>
            </w:rPr>
          </w:rPrChange>
        </w:rPr>
        <w:pPrChange w:id="3634" w:author="Trần Công Tiến" w:date="2018-05-29T10:25:00Z">
          <w:pPr>
            <w:pStyle w:val="ListParagraph"/>
            <w:numPr>
              <w:numId w:val="4"/>
            </w:numPr>
            <w:ind w:left="643" w:hanging="360"/>
          </w:pPr>
        </w:pPrChange>
      </w:pPr>
      <w:ins w:id="3635" w:author="Hoan Ng" w:date="2017-03-20T21:24:00Z">
        <w:del w:id="3636" w:author="Microsoft Office User" w:date="2018-07-02T23:50:00Z">
          <w:r w:rsidRPr="0046749C" w:rsidDel="005605C6">
            <w:rPr>
              <w:rFonts w:eastAsiaTheme="majorEastAsia"/>
              <w:noProof/>
              <w:szCs w:val="24"/>
              <w:rPrChange w:id="3637" w:author="Trần Công Tiến" w:date="2018-05-29T10:29:00Z">
                <w:rPr>
                  <w:rFonts w:eastAsiaTheme="minorHAnsi"/>
                  <w:szCs w:val="22"/>
                </w:rPr>
              </w:rPrChange>
            </w:rPr>
            <w:delText xml:space="preserve"> </w:delText>
          </w:r>
        </w:del>
      </w:ins>
      <w:ins w:id="3638" w:author="Trần Công Tiến" w:date="2018-05-29T10:24:00Z">
        <w:r w:rsidR="001C6CC5" w:rsidRPr="0046749C">
          <w:rPr>
            <w:rFonts w:eastAsiaTheme="majorEastAsia"/>
            <w:noProof/>
            <w:szCs w:val="24"/>
            <w:rPrChange w:id="3639" w:author="Trần Công Tiến" w:date="2018-05-29T10:29:00Z">
              <w:rPr>
                <w:rFonts w:eastAsiaTheme="minorHAnsi"/>
                <w:szCs w:val="22"/>
              </w:rPr>
            </w:rPrChange>
          </w:rPr>
          <w:t xml:space="preserve">4.2 </w:t>
        </w:r>
      </w:ins>
      <w:ins w:id="3640" w:author="Hoan Ng" w:date="2017-03-20T21:24:00Z">
        <w:r w:rsidRPr="0046749C">
          <w:rPr>
            <w:rFonts w:eastAsiaTheme="majorEastAsia"/>
            <w:noProof/>
            <w:szCs w:val="24"/>
            <w:rPrChange w:id="3641" w:author="Trần Công Tiến" w:date="2018-05-29T10:29:00Z">
              <w:rPr>
                <w:rFonts w:eastAsiaTheme="minorHAnsi"/>
                <w:szCs w:val="22"/>
              </w:rPr>
            </w:rPrChange>
          </w:rPr>
          <w:t>Danh sách các componet/Package</w:t>
        </w:r>
      </w:ins>
    </w:p>
    <w:p w14:paraId="31FA8814" w14:textId="47F9B105" w:rsidR="00E62EE1" w:rsidRPr="0046749C" w:rsidDel="001C6CC5" w:rsidRDefault="00E62EE1">
      <w:pPr>
        <w:pStyle w:val="Heading4"/>
        <w:rPr>
          <w:ins w:id="3642" w:author="Hoan Ng" w:date="2017-03-20T21:24:00Z"/>
          <w:del w:id="3643" w:author="Trần Công Tiến" w:date="2018-05-29T10:24:00Z"/>
          <w:i/>
          <w:noProof/>
          <w:szCs w:val="24"/>
          <w:rPrChange w:id="3644" w:author="Trần Công Tiến" w:date="2018-05-29T10:29:00Z">
            <w:rPr>
              <w:ins w:id="3645" w:author="Hoan Ng" w:date="2017-03-20T21:24:00Z"/>
              <w:del w:id="3646" w:author="Trần Công Tiến" w:date="2018-05-29T10:24:00Z"/>
            </w:rPr>
          </w:rPrChange>
        </w:rPr>
        <w:pPrChange w:id="3647" w:author="Trần Công Tiến" w:date="2018-05-29T10:25:00Z">
          <w:pPr>
            <w:pStyle w:val="ListParagraph"/>
            <w:numPr>
              <w:numId w:val="4"/>
            </w:numPr>
            <w:ind w:left="643" w:hanging="360"/>
          </w:pPr>
        </w:pPrChange>
      </w:pPr>
      <w:ins w:id="3648" w:author="Hoan Ng" w:date="2017-03-20T21:25:00Z">
        <w:r w:rsidRPr="0046749C">
          <w:rPr>
            <w:rFonts w:eastAsiaTheme="majorEastAsia"/>
            <w:i/>
            <w:noProof/>
            <w:szCs w:val="24"/>
            <w:rPrChange w:id="3649" w:author="Trần Công Tiến" w:date="2018-05-29T10:29:00Z">
              <w:rPr>
                <w:rFonts w:eastAsiaTheme="minorHAnsi"/>
                <w:szCs w:val="22"/>
              </w:rPr>
            </w:rPrChange>
          </w:rPr>
          <w:t xml:space="preserve"> </w:t>
        </w:r>
      </w:ins>
      <w:ins w:id="3650" w:author="Trần Công Tiến" w:date="2018-05-29T10:24:00Z">
        <w:r w:rsidR="001C6CC5" w:rsidRPr="0046749C">
          <w:rPr>
            <w:rFonts w:eastAsiaTheme="majorEastAsia"/>
            <w:i/>
            <w:noProof/>
            <w:szCs w:val="24"/>
            <w:rPrChange w:id="3651" w:author="Trần Công Tiến" w:date="2018-05-29T10:29:00Z">
              <w:rPr>
                <w:rFonts w:eastAsiaTheme="minorHAnsi"/>
                <w:szCs w:val="22"/>
              </w:rPr>
            </w:rPrChange>
          </w:rPr>
          <w:t>4.3</w:t>
        </w:r>
      </w:ins>
      <w:ins w:id="3652" w:author="Trần Công Tiến" w:date="2018-05-29T10:25:00Z">
        <w:r w:rsidR="001C6CC5" w:rsidRPr="0046749C">
          <w:rPr>
            <w:rFonts w:eastAsiaTheme="majorEastAsia"/>
            <w:i/>
            <w:noProof/>
            <w:szCs w:val="24"/>
            <w:rPrChange w:id="3653" w:author="Trần Công Tiến" w:date="2018-05-29T10:29:00Z">
              <w:rPr>
                <w:rFonts w:eastAsiaTheme="minorHAnsi"/>
                <w:szCs w:val="22"/>
              </w:rPr>
            </w:rPrChange>
          </w:rPr>
          <w:t xml:space="preserve"> </w:t>
        </w:r>
      </w:ins>
      <w:ins w:id="3654" w:author="Hoan Ng" w:date="2017-03-20T21:25:00Z">
        <w:r w:rsidRPr="0046749C">
          <w:rPr>
            <w:rFonts w:eastAsiaTheme="majorEastAsia"/>
            <w:i/>
            <w:noProof/>
            <w:szCs w:val="24"/>
            <w:rPrChange w:id="3655" w:author="Trần Công Tiến" w:date="2018-05-29T10:29:00Z">
              <w:rPr>
                <w:rFonts w:eastAsiaTheme="minorHAnsi"/>
                <w:szCs w:val="22"/>
              </w:rPr>
            </w:rPrChange>
          </w:rPr>
          <w:t>Giải thích t</w:t>
        </w:r>
        <w:r w:rsidRPr="0046749C">
          <w:rPr>
            <w:rFonts w:eastAsiaTheme="majorEastAsia" w:hint="eastAsia"/>
            <w:i/>
            <w:noProof/>
            <w:szCs w:val="24"/>
            <w:rPrChange w:id="3656" w:author="Trần Công Tiến" w:date="2018-05-29T10:29:00Z">
              <w:rPr>
                <w:rFonts w:eastAsiaTheme="minorHAnsi" w:hint="eastAsia"/>
                <w:szCs w:val="22"/>
              </w:rPr>
            </w:rPrChange>
          </w:rPr>
          <w:t>ươ</w:t>
        </w:r>
        <w:r w:rsidRPr="0046749C">
          <w:rPr>
            <w:rFonts w:eastAsiaTheme="majorEastAsia"/>
            <w:i/>
            <w:noProof/>
            <w:szCs w:val="24"/>
            <w:rPrChange w:id="3657" w:author="Trần Công Tiến" w:date="2018-05-29T10:29:00Z">
              <w:rPr>
                <w:rFonts w:eastAsiaTheme="minorHAnsi"/>
                <w:szCs w:val="22"/>
              </w:rPr>
            </w:rPrChange>
          </w:rPr>
          <w:t>ng tác/giao tiếp giữa các components</w:t>
        </w:r>
      </w:ins>
    </w:p>
    <w:p w14:paraId="53E57751" w14:textId="77777777" w:rsidR="00E62EE1" w:rsidRPr="0046749C" w:rsidRDefault="00E62EE1">
      <w:pPr>
        <w:pStyle w:val="Heading4"/>
        <w:rPr>
          <w:i/>
          <w:noProof/>
          <w:szCs w:val="24"/>
          <w:rPrChange w:id="3658" w:author="Trần Công Tiến" w:date="2018-05-29T10:29:00Z">
            <w:rPr/>
          </w:rPrChange>
        </w:rPr>
        <w:pPrChange w:id="3659" w:author="Trần Công Tiến" w:date="2018-05-29T10:25:00Z">
          <w:pPr>
            <w:pStyle w:val="ListParagraph"/>
            <w:numPr>
              <w:numId w:val="4"/>
            </w:numPr>
            <w:ind w:left="643" w:hanging="360"/>
          </w:pPr>
        </w:pPrChange>
      </w:pPr>
    </w:p>
    <w:p w14:paraId="64BE845E" w14:textId="77777777" w:rsidR="007E56BA" w:rsidRPr="0046749C" w:rsidRDefault="007E56BA">
      <w:pPr>
        <w:rPr>
          <w:rFonts w:ascii="Arial" w:hAnsi="Arial" w:cs="Arial"/>
          <w:b/>
          <w:bCs/>
          <w:noProof/>
          <w:rPrChange w:id="3660" w:author="Trần Công Tiến" w:date="2018-05-29T10:29:00Z">
            <w:rPr/>
          </w:rPrChange>
        </w:rPr>
      </w:pPr>
      <w:r w:rsidRPr="0046749C">
        <w:rPr>
          <w:rFonts w:ascii="Arial" w:hAnsi="Arial" w:cs="Arial"/>
          <w:b/>
          <w:bCs/>
          <w:noProof/>
          <w:rPrChange w:id="3661" w:author="Trần Công Tiến" w:date="2018-05-29T10:29:00Z">
            <w:rPr>
              <w:b/>
              <w:bCs/>
            </w:rPr>
          </w:rPrChange>
        </w:rPr>
        <w:t>Chương 4: Cài đặt</w:t>
      </w:r>
    </w:p>
    <w:p w14:paraId="7BE8EA21" w14:textId="77777777" w:rsidR="007E56BA" w:rsidRDefault="007E56BA" w:rsidP="67CA2932">
      <w:pPr>
        <w:pStyle w:val="ListParagraph"/>
        <w:numPr>
          <w:ilvl w:val="0"/>
          <w:numId w:val="5"/>
        </w:numPr>
        <w:rPr>
          <w:ins w:id="3662" w:author="Microsoft Office User" w:date="2018-07-02T23:56:00Z"/>
          <w:rFonts w:ascii="Arial" w:hAnsi="Arial" w:cs="Arial"/>
          <w:noProof/>
        </w:rPr>
      </w:pPr>
      <w:r w:rsidRPr="0046749C">
        <w:rPr>
          <w:rFonts w:ascii="Arial" w:hAnsi="Arial" w:cs="Arial"/>
          <w:noProof/>
          <w:rPrChange w:id="3663" w:author="Trần Công Tiến" w:date="2018-05-29T10:29:00Z">
            <w:rPr/>
          </w:rPrChange>
        </w:rPr>
        <w:t>Công nghệ sử dụng</w:t>
      </w:r>
    </w:p>
    <w:p w14:paraId="66DFBCB0" w14:textId="0398E67C" w:rsidR="005605C6" w:rsidRDefault="005605C6" w:rsidP="005605C6">
      <w:pPr>
        <w:pStyle w:val="ListParagraph"/>
        <w:numPr>
          <w:ilvl w:val="1"/>
          <w:numId w:val="5"/>
        </w:numPr>
        <w:rPr>
          <w:ins w:id="3664" w:author="Microsoft Office User" w:date="2018-07-02T23:56:00Z"/>
          <w:rFonts w:ascii="Arial" w:hAnsi="Arial" w:cs="Arial"/>
          <w:noProof/>
        </w:rPr>
        <w:pPrChange w:id="3665" w:author="Microsoft Office User" w:date="2018-07-02T23:56:00Z">
          <w:pPr>
            <w:pStyle w:val="ListParagraph"/>
            <w:numPr>
              <w:numId w:val="5"/>
            </w:numPr>
            <w:ind w:hanging="360"/>
          </w:pPr>
        </w:pPrChange>
      </w:pPr>
      <w:ins w:id="3666" w:author="Microsoft Office User" w:date="2018-07-02T23:56:00Z">
        <w:r>
          <w:rPr>
            <w:rFonts w:ascii="Arial" w:hAnsi="Arial" w:cs="Arial"/>
            <w:noProof/>
          </w:rPr>
          <w:t>ReactJS</w:t>
        </w:r>
      </w:ins>
    </w:p>
    <w:p w14:paraId="30568E2B" w14:textId="68C96732" w:rsidR="005605C6" w:rsidRDefault="005605C6" w:rsidP="005605C6">
      <w:pPr>
        <w:pStyle w:val="ListParagraph"/>
        <w:numPr>
          <w:ilvl w:val="1"/>
          <w:numId w:val="5"/>
        </w:numPr>
        <w:rPr>
          <w:ins w:id="3667" w:author="Microsoft Office User" w:date="2018-07-02T23:56:00Z"/>
          <w:rFonts w:ascii="Arial" w:hAnsi="Arial" w:cs="Arial"/>
          <w:noProof/>
        </w:rPr>
        <w:pPrChange w:id="3668" w:author="Microsoft Office User" w:date="2018-07-02T23:56:00Z">
          <w:pPr>
            <w:pStyle w:val="ListParagraph"/>
            <w:numPr>
              <w:numId w:val="5"/>
            </w:numPr>
            <w:ind w:hanging="360"/>
          </w:pPr>
        </w:pPrChange>
      </w:pPr>
      <w:ins w:id="3669" w:author="Microsoft Office User" w:date="2018-07-02T23:56:00Z">
        <w:r>
          <w:rPr>
            <w:rFonts w:ascii="Arial" w:hAnsi="Arial" w:cs="Arial"/>
            <w:noProof/>
          </w:rPr>
          <w:t>Laravel</w:t>
        </w:r>
      </w:ins>
    </w:p>
    <w:p w14:paraId="1BCED4E0" w14:textId="48B337C2" w:rsidR="005605C6" w:rsidRDefault="005605C6" w:rsidP="005605C6">
      <w:pPr>
        <w:pStyle w:val="ListParagraph"/>
        <w:numPr>
          <w:ilvl w:val="1"/>
          <w:numId w:val="5"/>
        </w:numPr>
        <w:rPr>
          <w:ins w:id="3670" w:author="Microsoft Office User" w:date="2018-07-02T23:56:00Z"/>
          <w:rFonts w:ascii="Arial" w:hAnsi="Arial" w:cs="Arial"/>
          <w:noProof/>
        </w:rPr>
        <w:pPrChange w:id="3671" w:author="Microsoft Office User" w:date="2018-07-02T23:56:00Z">
          <w:pPr>
            <w:pStyle w:val="ListParagraph"/>
            <w:numPr>
              <w:numId w:val="5"/>
            </w:numPr>
            <w:ind w:hanging="360"/>
          </w:pPr>
        </w:pPrChange>
      </w:pPr>
      <w:ins w:id="3672" w:author="Microsoft Office User" w:date="2018-07-02T23:56:00Z">
        <w:r>
          <w:rPr>
            <w:rFonts w:ascii="Arial" w:hAnsi="Arial" w:cs="Arial"/>
            <w:noProof/>
          </w:rPr>
          <w:t>Composer</w:t>
        </w:r>
      </w:ins>
    </w:p>
    <w:p w14:paraId="1188D07E" w14:textId="1E6ED9FB" w:rsidR="005605C6" w:rsidRDefault="005605C6" w:rsidP="005605C6">
      <w:pPr>
        <w:pStyle w:val="ListParagraph"/>
        <w:numPr>
          <w:ilvl w:val="1"/>
          <w:numId w:val="5"/>
        </w:numPr>
        <w:rPr>
          <w:ins w:id="3673" w:author="Microsoft Office User" w:date="2018-07-02T23:56:00Z"/>
          <w:rFonts w:ascii="Arial" w:hAnsi="Arial" w:cs="Arial"/>
          <w:noProof/>
        </w:rPr>
        <w:pPrChange w:id="3674" w:author="Microsoft Office User" w:date="2018-07-02T23:56:00Z">
          <w:pPr>
            <w:pStyle w:val="ListParagraph"/>
            <w:numPr>
              <w:numId w:val="5"/>
            </w:numPr>
            <w:ind w:hanging="360"/>
          </w:pPr>
        </w:pPrChange>
      </w:pPr>
      <w:ins w:id="3675" w:author="Microsoft Office User" w:date="2018-07-02T23:56:00Z">
        <w:r>
          <w:rPr>
            <w:rFonts w:ascii="Arial" w:hAnsi="Arial" w:cs="Arial"/>
            <w:noProof/>
          </w:rPr>
          <w:t>NodeJS</w:t>
        </w:r>
      </w:ins>
    </w:p>
    <w:p w14:paraId="1E3A0E50" w14:textId="280D4355" w:rsidR="00582F27" w:rsidRDefault="00582F27" w:rsidP="005605C6">
      <w:pPr>
        <w:pStyle w:val="ListParagraph"/>
        <w:numPr>
          <w:ilvl w:val="1"/>
          <w:numId w:val="5"/>
        </w:numPr>
        <w:rPr>
          <w:ins w:id="3676" w:author="Microsoft Office User" w:date="2018-07-02T23:56:00Z"/>
          <w:rFonts w:ascii="Arial" w:hAnsi="Arial" w:cs="Arial"/>
          <w:noProof/>
        </w:rPr>
        <w:pPrChange w:id="3677" w:author="Microsoft Office User" w:date="2018-07-02T23:56:00Z">
          <w:pPr>
            <w:pStyle w:val="ListParagraph"/>
            <w:numPr>
              <w:numId w:val="5"/>
            </w:numPr>
            <w:ind w:hanging="360"/>
          </w:pPr>
        </w:pPrChange>
      </w:pPr>
      <w:ins w:id="3678" w:author="Microsoft Office User" w:date="2018-07-02T23:56:00Z">
        <w:r>
          <w:rPr>
            <w:rFonts w:ascii="Arial" w:hAnsi="Arial" w:cs="Arial"/>
            <w:noProof/>
          </w:rPr>
          <w:t>MySQL</w:t>
        </w:r>
      </w:ins>
    </w:p>
    <w:p w14:paraId="3443CC9C" w14:textId="1FDCD25F" w:rsidR="00582F27" w:rsidRPr="0046749C" w:rsidRDefault="00582F27" w:rsidP="005605C6">
      <w:pPr>
        <w:pStyle w:val="ListParagraph"/>
        <w:numPr>
          <w:ilvl w:val="1"/>
          <w:numId w:val="5"/>
        </w:numPr>
        <w:rPr>
          <w:rFonts w:ascii="Arial" w:hAnsi="Arial" w:cs="Arial"/>
          <w:noProof/>
          <w:rPrChange w:id="3679" w:author="Trần Công Tiến" w:date="2018-05-29T10:29:00Z">
            <w:rPr/>
          </w:rPrChange>
        </w:rPr>
        <w:pPrChange w:id="3680" w:author="Microsoft Office User" w:date="2018-07-02T23:56:00Z">
          <w:pPr>
            <w:pStyle w:val="ListParagraph"/>
            <w:numPr>
              <w:numId w:val="5"/>
            </w:numPr>
            <w:ind w:hanging="360"/>
          </w:pPr>
        </w:pPrChange>
      </w:pPr>
      <w:ins w:id="3681" w:author="Microsoft Office User" w:date="2018-07-02T23:56:00Z">
        <w:r>
          <w:rPr>
            <w:rFonts w:ascii="Arial" w:hAnsi="Arial" w:cs="Arial"/>
            <w:noProof/>
          </w:rPr>
          <w:t>PHP 7</w:t>
        </w:r>
      </w:ins>
    </w:p>
    <w:p w14:paraId="316AE7FA" w14:textId="77777777" w:rsidR="007E56BA" w:rsidRDefault="007E56BA" w:rsidP="67CA2932">
      <w:pPr>
        <w:pStyle w:val="ListParagraph"/>
        <w:numPr>
          <w:ilvl w:val="0"/>
          <w:numId w:val="5"/>
        </w:numPr>
        <w:rPr>
          <w:ins w:id="3682" w:author="Microsoft Office User" w:date="2018-07-02T23:56:00Z"/>
          <w:rFonts w:ascii="Arial" w:hAnsi="Arial" w:cs="Arial"/>
          <w:noProof/>
        </w:rPr>
      </w:pPr>
      <w:r w:rsidRPr="0046749C">
        <w:rPr>
          <w:rFonts w:ascii="Arial" w:hAnsi="Arial" w:cs="Arial"/>
          <w:noProof/>
          <w:rPrChange w:id="3683" w:author="Trần Công Tiến" w:date="2018-05-29T10:29:00Z">
            <w:rPr/>
          </w:rPrChange>
        </w:rPr>
        <w:t>Vấn đề khi cài đặt</w:t>
      </w:r>
    </w:p>
    <w:p w14:paraId="757F4CB7" w14:textId="52C33CCE" w:rsidR="00582F27" w:rsidRDefault="00582F27" w:rsidP="00582F27">
      <w:pPr>
        <w:pStyle w:val="ListParagraph"/>
        <w:numPr>
          <w:ilvl w:val="1"/>
          <w:numId w:val="5"/>
        </w:numPr>
        <w:rPr>
          <w:ins w:id="3684" w:author="Microsoft Office User" w:date="2018-07-02T23:57:00Z"/>
          <w:rFonts w:ascii="Arial" w:hAnsi="Arial" w:cs="Arial"/>
          <w:noProof/>
        </w:rPr>
        <w:pPrChange w:id="3685" w:author="Microsoft Office User" w:date="2018-07-02T23:56:00Z">
          <w:pPr>
            <w:pStyle w:val="ListParagraph"/>
            <w:numPr>
              <w:numId w:val="5"/>
            </w:numPr>
            <w:ind w:hanging="360"/>
          </w:pPr>
        </w:pPrChange>
      </w:pPr>
      <w:ins w:id="3686" w:author="Microsoft Office User" w:date="2018-07-02T23:57:00Z">
        <w:r>
          <w:rPr>
            <w:rFonts w:ascii="Arial" w:hAnsi="Arial" w:cs="Arial"/>
            <w:noProof/>
          </w:rPr>
          <w:t>Cấu hình liên kết database nằm trong file .env mục ‘DB_CONNECTION’</w:t>
        </w:r>
      </w:ins>
    </w:p>
    <w:p w14:paraId="270090F7" w14:textId="14515C3C" w:rsidR="00582F27" w:rsidRDefault="00582F27" w:rsidP="00582F27">
      <w:pPr>
        <w:pStyle w:val="ListParagraph"/>
        <w:numPr>
          <w:ilvl w:val="1"/>
          <w:numId w:val="5"/>
        </w:numPr>
        <w:rPr>
          <w:ins w:id="3687" w:author="Microsoft Office User" w:date="2018-07-02T23:57:00Z"/>
          <w:rFonts w:ascii="Arial" w:hAnsi="Arial" w:cs="Arial"/>
          <w:noProof/>
        </w:rPr>
        <w:pPrChange w:id="3688" w:author="Microsoft Office User" w:date="2018-07-02T23:56:00Z">
          <w:pPr>
            <w:pStyle w:val="ListParagraph"/>
            <w:numPr>
              <w:numId w:val="5"/>
            </w:numPr>
            <w:ind w:hanging="360"/>
          </w:pPr>
        </w:pPrChange>
      </w:pPr>
      <w:ins w:id="3689" w:author="Microsoft Office User" w:date="2018-07-02T23:57:00Z">
        <w:r>
          <w:rPr>
            <w:rFonts w:ascii="Arial" w:hAnsi="Arial" w:cs="Arial"/>
            <w:noProof/>
          </w:rPr>
          <w:t>Máy cần có sẵn MySQL và tạo một database với định dạng UTF8</w:t>
        </w:r>
      </w:ins>
    </w:p>
    <w:p w14:paraId="5A5F47C6" w14:textId="104C3374" w:rsidR="00582F27" w:rsidRPr="0046749C" w:rsidRDefault="00582F27" w:rsidP="00582F27">
      <w:pPr>
        <w:pStyle w:val="ListParagraph"/>
        <w:numPr>
          <w:ilvl w:val="1"/>
          <w:numId w:val="5"/>
        </w:numPr>
        <w:rPr>
          <w:rFonts w:ascii="Arial" w:hAnsi="Arial" w:cs="Arial"/>
          <w:noProof/>
          <w:rPrChange w:id="3690" w:author="Trần Công Tiến" w:date="2018-05-29T10:29:00Z">
            <w:rPr/>
          </w:rPrChange>
        </w:rPr>
        <w:pPrChange w:id="3691" w:author="Microsoft Office User" w:date="2018-07-02T23:56:00Z">
          <w:pPr>
            <w:pStyle w:val="ListParagraph"/>
            <w:numPr>
              <w:numId w:val="5"/>
            </w:numPr>
            <w:ind w:hanging="360"/>
          </w:pPr>
        </w:pPrChange>
      </w:pPr>
      <w:ins w:id="3692" w:author="Microsoft Office User" w:date="2018-07-02T23:58:00Z">
        <w:r>
          <w:rPr>
            <w:rFonts w:ascii="Arial" w:hAnsi="Arial" w:cs="Arial"/>
            <w:noProof/>
          </w:rPr>
          <w:t>Cần cài sẵn composer</w:t>
        </w:r>
      </w:ins>
    </w:p>
    <w:p w14:paraId="6D52428D" w14:textId="77777777" w:rsidR="007E56BA" w:rsidRDefault="007E56BA" w:rsidP="67CA2932">
      <w:pPr>
        <w:pStyle w:val="ListParagraph"/>
        <w:numPr>
          <w:ilvl w:val="0"/>
          <w:numId w:val="5"/>
        </w:numPr>
        <w:rPr>
          <w:ins w:id="3693" w:author="Microsoft Office User" w:date="2018-07-02T23:58:00Z"/>
          <w:rFonts w:ascii="Arial" w:hAnsi="Arial" w:cs="Arial"/>
          <w:noProof/>
        </w:rPr>
      </w:pPr>
      <w:r w:rsidRPr="0046749C">
        <w:rPr>
          <w:rFonts w:ascii="Arial" w:hAnsi="Arial" w:cs="Arial"/>
          <w:noProof/>
          <w:rPrChange w:id="3694" w:author="Trần Công Tiến" w:date="2018-05-29T10:29:00Z">
            <w:rPr/>
          </w:rPrChange>
        </w:rPr>
        <w:t>Mô tả giải pháp &amp; kỹ thuật</w:t>
      </w:r>
    </w:p>
    <w:p w14:paraId="565EB1D2" w14:textId="577739FC" w:rsidR="00582F27" w:rsidRDefault="00582F27" w:rsidP="00582F27">
      <w:pPr>
        <w:pStyle w:val="ListParagraph"/>
        <w:numPr>
          <w:ilvl w:val="1"/>
          <w:numId w:val="5"/>
        </w:numPr>
        <w:rPr>
          <w:ins w:id="3695" w:author="Microsoft Office User" w:date="2018-07-02T23:58:00Z"/>
          <w:rFonts w:ascii="Arial" w:hAnsi="Arial" w:cs="Arial"/>
          <w:noProof/>
        </w:rPr>
        <w:pPrChange w:id="3696" w:author="Microsoft Office User" w:date="2018-07-02T23:58:00Z">
          <w:pPr>
            <w:pStyle w:val="ListParagraph"/>
            <w:numPr>
              <w:numId w:val="5"/>
            </w:numPr>
            <w:ind w:hanging="360"/>
          </w:pPr>
        </w:pPrChange>
      </w:pPr>
      <w:ins w:id="3697" w:author="Microsoft Office User" w:date="2018-07-02T23:58:00Z">
        <w:r>
          <w:rPr>
            <w:rFonts w:ascii="Arial" w:hAnsi="Arial" w:cs="Arial"/>
            <w:noProof/>
          </w:rPr>
          <w:t>Sau khi thiết lập và cài đặt các yêu cầu</w:t>
        </w:r>
      </w:ins>
    </w:p>
    <w:p w14:paraId="09D8A67A" w14:textId="19C8F4FA" w:rsidR="00582F27" w:rsidRDefault="00582F27" w:rsidP="00582F27">
      <w:pPr>
        <w:pStyle w:val="ListParagraph"/>
        <w:numPr>
          <w:ilvl w:val="1"/>
          <w:numId w:val="5"/>
        </w:numPr>
        <w:rPr>
          <w:ins w:id="3698" w:author="Microsoft Office User" w:date="2018-07-02T23:58:00Z"/>
          <w:rFonts w:ascii="Arial" w:hAnsi="Arial" w:cs="Arial"/>
          <w:noProof/>
        </w:rPr>
        <w:pPrChange w:id="3699" w:author="Microsoft Office User" w:date="2018-07-02T23:58:00Z">
          <w:pPr>
            <w:pStyle w:val="ListParagraph"/>
            <w:numPr>
              <w:numId w:val="5"/>
            </w:numPr>
            <w:ind w:hanging="360"/>
          </w:pPr>
        </w:pPrChange>
      </w:pPr>
      <w:ins w:id="3700" w:author="Microsoft Office User" w:date="2018-07-02T23:58:00Z">
        <w:r>
          <w:rPr>
            <w:rFonts w:ascii="Arial" w:hAnsi="Arial" w:cs="Arial"/>
            <w:noProof/>
          </w:rPr>
          <w:t>Chạy lệnh ‘composer install’ để tải các thư viện cần thiết</w:t>
        </w:r>
      </w:ins>
    </w:p>
    <w:p w14:paraId="5DAEE661" w14:textId="7D3C9CD9" w:rsidR="00582F27" w:rsidRPr="0046749C" w:rsidRDefault="00582F27" w:rsidP="00582F27">
      <w:pPr>
        <w:pStyle w:val="ListParagraph"/>
        <w:numPr>
          <w:ilvl w:val="1"/>
          <w:numId w:val="5"/>
        </w:numPr>
        <w:rPr>
          <w:rFonts w:ascii="Arial" w:hAnsi="Arial" w:cs="Arial"/>
          <w:noProof/>
          <w:rPrChange w:id="3701" w:author="Trần Công Tiến" w:date="2018-05-29T10:29:00Z">
            <w:rPr/>
          </w:rPrChange>
        </w:rPr>
        <w:pPrChange w:id="3702" w:author="Microsoft Office User" w:date="2018-07-02T23:58:00Z">
          <w:pPr>
            <w:pStyle w:val="ListParagraph"/>
            <w:numPr>
              <w:numId w:val="5"/>
            </w:numPr>
            <w:ind w:hanging="360"/>
          </w:pPr>
        </w:pPrChange>
      </w:pPr>
      <w:ins w:id="3703" w:author="Microsoft Office User" w:date="2018-07-02T23:59:00Z">
        <w:r>
          <w:rPr>
            <w:rFonts w:ascii="Arial" w:hAnsi="Arial" w:cs="Arial"/>
            <w:noProof/>
          </w:rPr>
          <w:t>Sử dụng lện ‘php artisan serve’ để tạo server ảo hoặc push thẳng lên server và trở địa chỉ vào thư mục public của source</w:t>
        </w:r>
      </w:ins>
    </w:p>
    <w:p w14:paraId="07D0082C" w14:textId="77777777" w:rsidR="007E56BA" w:rsidRPr="0046749C" w:rsidRDefault="007E56BA">
      <w:pPr>
        <w:rPr>
          <w:rFonts w:ascii="Arial" w:hAnsi="Arial" w:cs="Arial"/>
          <w:b/>
          <w:bCs/>
          <w:noProof/>
          <w:rPrChange w:id="3704" w:author="Trần Công Tiến" w:date="2018-05-29T10:29:00Z">
            <w:rPr/>
          </w:rPrChange>
        </w:rPr>
      </w:pPr>
      <w:r w:rsidRPr="0046749C">
        <w:rPr>
          <w:rFonts w:ascii="Arial" w:hAnsi="Arial" w:cs="Arial"/>
          <w:b/>
          <w:bCs/>
          <w:noProof/>
          <w:rPrChange w:id="3705" w:author="Trần Công Tiến" w:date="2018-05-29T10:29:00Z">
            <w:rPr>
              <w:b/>
              <w:bCs/>
            </w:rPr>
          </w:rPrChange>
        </w:rPr>
        <w:t>Chương 5: Kiểm th</w:t>
      </w:r>
      <w:r w:rsidRPr="0046749C">
        <w:rPr>
          <w:rFonts w:ascii="Arial" w:hAnsi="Arial" w:cs="Arial"/>
          <w:b/>
          <w:bCs/>
          <w:noProof/>
          <w:rPrChange w:id="3706" w:author="Trần Công Tiến" w:date="2018-05-29T10:29:00Z">
            <w:rPr>
              <w:b/>
            </w:rPr>
          </w:rPrChange>
        </w:rPr>
        <w:t>ử</w:t>
      </w:r>
      <w:bookmarkStart w:id="3707" w:name="_GoBack"/>
      <w:bookmarkEnd w:id="3707"/>
    </w:p>
    <w:p w14:paraId="52D637A8" w14:textId="77777777" w:rsidR="007E56BA" w:rsidRPr="0046749C" w:rsidRDefault="007E56BA">
      <w:pPr>
        <w:rPr>
          <w:rFonts w:ascii="Arial" w:hAnsi="Arial" w:cs="Arial"/>
          <w:b/>
          <w:bCs/>
          <w:noProof/>
          <w:rPrChange w:id="3708" w:author="Trần Công Tiến" w:date="2018-05-29T10:29:00Z">
            <w:rPr/>
          </w:rPrChange>
        </w:rPr>
      </w:pPr>
      <w:r w:rsidRPr="0046749C">
        <w:rPr>
          <w:rFonts w:ascii="Arial" w:hAnsi="Arial" w:cs="Arial"/>
          <w:b/>
          <w:bCs/>
          <w:noProof/>
          <w:rPrChange w:id="3709" w:author="Trần Công Tiến" w:date="2018-05-29T10:29:00Z">
            <w:rPr>
              <w:b/>
              <w:bCs/>
            </w:rPr>
          </w:rPrChange>
        </w:rPr>
        <w:t>Chương 6: Kết lu</w:t>
      </w:r>
      <w:r w:rsidRPr="0046749C">
        <w:rPr>
          <w:rFonts w:ascii="Arial" w:hAnsi="Arial" w:cs="Arial"/>
          <w:b/>
          <w:bCs/>
          <w:noProof/>
          <w:rPrChange w:id="3710" w:author="Trần Công Tiến" w:date="2018-05-29T10:29:00Z">
            <w:rPr>
              <w:b/>
            </w:rPr>
          </w:rPrChange>
        </w:rPr>
        <w:t>ận</w:t>
      </w:r>
    </w:p>
    <w:p w14:paraId="7F22004B" w14:textId="77777777" w:rsidR="007E56BA" w:rsidRPr="0046749C" w:rsidRDefault="007E56BA" w:rsidP="007E56BA">
      <w:pPr>
        <w:rPr>
          <w:rFonts w:ascii="Arial" w:hAnsi="Arial" w:cs="Arial"/>
          <w:noProof/>
          <w:rPrChange w:id="3711" w:author="Trần Công Tiến" w:date="2018-05-29T10:29:00Z">
            <w:rPr/>
          </w:rPrChange>
        </w:rPr>
      </w:pPr>
      <w:r w:rsidRPr="0046749C">
        <w:rPr>
          <w:rFonts w:ascii="Arial" w:hAnsi="Arial" w:cs="Arial"/>
          <w:b/>
          <w:bCs/>
          <w:noProof/>
          <w:rPrChange w:id="3712" w:author="Trần Công Tiến" w:date="2018-05-29T10:29:00Z">
            <w:rPr>
              <w:b/>
              <w:bCs/>
            </w:rPr>
          </w:rPrChange>
        </w:rPr>
        <w:t>Tài liệu tham kh</w:t>
      </w:r>
      <w:r w:rsidRPr="0046749C">
        <w:rPr>
          <w:rFonts w:ascii="Arial" w:hAnsi="Arial" w:cs="Arial"/>
          <w:b/>
          <w:bCs/>
          <w:noProof/>
          <w:rPrChange w:id="3713" w:author="Trần Công Tiến" w:date="2018-05-29T10:29:00Z">
            <w:rPr>
              <w:b/>
            </w:rPr>
          </w:rPrChange>
        </w:rPr>
        <w:t>ảo</w:t>
      </w:r>
    </w:p>
    <w:sectPr w:rsidR="007E56BA" w:rsidRPr="0046749C" w:rsidSect="00491339">
      <w:pgSz w:w="12240" w:h="15840"/>
      <w:pgMar w:top="720" w:right="720" w:bottom="720" w:left="720" w:header="720" w:footer="720" w:gutter="0"/>
      <w:cols w:space="720"/>
      <w:docGrid w:linePitch="360"/>
      <w:sectPrChange w:id="3714" w:author="Microsoft Office User" w:date="2018-03-27T23:36:00Z">
        <w:sectPr w:rsidR="007E56BA" w:rsidRPr="0046749C" w:rsidSect="00491339">
          <w:pgMar w:top="1440" w:right="1440" w:bottom="1440" w:left="1440" w:header="720" w:footer="720" w:gutter="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17F716" w14:textId="77777777" w:rsidR="001C3BC9" w:rsidRDefault="001C3BC9" w:rsidP="00094880">
      <w:pPr>
        <w:spacing w:after="0" w:line="240" w:lineRule="auto"/>
      </w:pPr>
      <w:r>
        <w:separator/>
      </w:r>
    </w:p>
  </w:endnote>
  <w:endnote w:type="continuationSeparator" w:id="0">
    <w:p w14:paraId="1FF04ED4" w14:textId="77777777" w:rsidR="001C3BC9" w:rsidRDefault="001C3BC9" w:rsidP="00094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egoe UI">
    <w:altName w:val="Arial"/>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8F73B" w14:textId="77777777" w:rsidR="001C3BC9" w:rsidRDefault="001C3BC9" w:rsidP="00094880">
      <w:pPr>
        <w:spacing w:after="0" w:line="240" w:lineRule="auto"/>
      </w:pPr>
      <w:r>
        <w:separator/>
      </w:r>
    </w:p>
  </w:footnote>
  <w:footnote w:type="continuationSeparator" w:id="0">
    <w:p w14:paraId="1E506AEB" w14:textId="77777777" w:rsidR="001C3BC9" w:rsidRDefault="001C3BC9" w:rsidP="000948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13063"/>
    <w:multiLevelType w:val="hybridMultilevel"/>
    <w:tmpl w:val="EB6C3EA8"/>
    <w:lvl w:ilvl="0" w:tplc="8CA4DB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43724"/>
    <w:multiLevelType w:val="hybridMultilevel"/>
    <w:tmpl w:val="5372A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D77829"/>
    <w:multiLevelType w:val="hybridMultilevel"/>
    <w:tmpl w:val="016279AE"/>
    <w:lvl w:ilvl="0" w:tplc="94CA9B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8934A4"/>
    <w:multiLevelType w:val="hybridMultilevel"/>
    <w:tmpl w:val="362CA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392D1A"/>
    <w:multiLevelType w:val="multilevel"/>
    <w:tmpl w:val="9712F83A"/>
    <w:lvl w:ilvl="0">
      <w:start w:val="1"/>
      <w:numFmt w:val="decimal"/>
      <w:lvlText w:val="%1."/>
      <w:lvlJc w:val="left"/>
      <w:pPr>
        <w:ind w:left="643" w:hanging="360"/>
      </w:pPr>
      <w:rPr>
        <w:rFonts w:hint="default"/>
      </w:rPr>
    </w:lvl>
    <w:lvl w:ilvl="1">
      <w:start w:val="1"/>
      <w:numFmt w:val="decimal"/>
      <w:isLgl/>
      <w:lvlText w:val="%1.%2."/>
      <w:lvlJc w:val="left"/>
      <w:pPr>
        <w:ind w:left="1003" w:hanging="360"/>
      </w:pPr>
      <w:rPr>
        <w:rFonts w:hint="default"/>
      </w:rPr>
    </w:lvl>
    <w:lvl w:ilvl="2">
      <w:start w:val="1"/>
      <w:numFmt w:val="decimal"/>
      <w:isLgl/>
      <w:lvlText w:val="%1.%2.%3."/>
      <w:lvlJc w:val="left"/>
      <w:pPr>
        <w:ind w:left="1723" w:hanging="720"/>
      </w:pPr>
      <w:rPr>
        <w:rFonts w:hint="default"/>
      </w:rPr>
    </w:lvl>
    <w:lvl w:ilvl="3">
      <w:start w:val="1"/>
      <w:numFmt w:val="decimal"/>
      <w:isLgl/>
      <w:lvlText w:val="%1.%2.%3.%4."/>
      <w:lvlJc w:val="left"/>
      <w:pPr>
        <w:ind w:left="2083" w:hanging="72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163" w:hanging="1080"/>
      </w:pPr>
      <w:rPr>
        <w:rFonts w:hint="default"/>
      </w:rPr>
    </w:lvl>
    <w:lvl w:ilvl="6">
      <w:start w:val="1"/>
      <w:numFmt w:val="decimal"/>
      <w:isLgl/>
      <w:lvlText w:val="%1.%2.%3.%4.%5.%6.%7."/>
      <w:lvlJc w:val="left"/>
      <w:pPr>
        <w:ind w:left="3883"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63" w:hanging="1800"/>
      </w:pPr>
      <w:rPr>
        <w:rFonts w:hint="default"/>
      </w:rPr>
    </w:lvl>
  </w:abstractNum>
  <w:abstractNum w:abstractNumId="5" w15:restartNumberingAfterBreak="0">
    <w:nsid w:val="37D92E17"/>
    <w:multiLevelType w:val="hybridMultilevel"/>
    <w:tmpl w:val="EC58A728"/>
    <w:lvl w:ilvl="0" w:tplc="1F9AC42C">
      <w:start w:val="1"/>
      <w:numFmt w:val="bullet"/>
      <w:lvlText w:val=""/>
      <w:lvlJc w:val="left"/>
      <w:pPr>
        <w:tabs>
          <w:tab w:val="num" w:pos="720"/>
        </w:tabs>
        <w:ind w:left="720" w:hanging="360"/>
      </w:pPr>
      <w:rPr>
        <w:rFonts w:ascii="Wingdings" w:hAnsi="Wingdings" w:hint="default"/>
      </w:rPr>
    </w:lvl>
    <w:lvl w:ilvl="1" w:tplc="48E6240E" w:tentative="1">
      <w:start w:val="1"/>
      <w:numFmt w:val="bullet"/>
      <w:lvlText w:val=""/>
      <w:lvlJc w:val="left"/>
      <w:pPr>
        <w:tabs>
          <w:tab w:val="num" w:pos="1440"/>
        </w:tabs>
        <w:ind w:left="1440" w:hanging="360"/>
      </w:pPr>
      <w:rPr>
        <w:rFonts w:ascii="Wingdings" w:hAnsi="Wingdings" w:hint="default"/>
      </w:rPr>
    </w:lvl>
    <w:lvl w:ilvl="2" w:tplc="70D076CC" w:tentative="1">
      <w:start w:val="1"/>
      <w:numFmt w:val="bullet"/>
      <w:lvlText w:val=""/>
      <w:lvlJc w:val="left"/>
      <w:pPr>
        <w:tabs>
          <w:tab w:val="num" w:pos="2160"/>
        </w:tabs>
        <w:ind w:left="2160" w:hanging="360"/>
      </w:pPr>
      <w:rPr>
        <w:rFonts w:ascii="Wingdings" w:hAnsi="Wingdings" w:hint="default"/>
      </w:rPr>
    </w:lvl>
    <w:lvl w:ilvl="3" w:tplc="DC0EAF92" w:tentative="1">
      <w:start w:val="1"/>
      <w:numFmt w:val="bullet"/>
      <w:lvlText w:val=""/>
      <w:lvlJc w:val="left"/>
      <w:pPr>
        <w:tabs>
          <w:tab w:val="num" w:pos="2880"/>
        </w:tabs>
        <w:ind w:left="2880" w:hanging="360"/>
      </w:pPr>
      <w:rPr>
        <w:rFonts w:ascii="Wingdings" w:hAnsi="Wingdings" w:hint="default"/>
      </w:rPr>
    </w:lvl>
    <w:lvl w:ilvl="4" w:tplc="2B688BB2" w:tentative="1">
      <w:start w:val="1"/>
      <w:numFmt w:val="bullet"/>
      <w:lvlText w:val=""/>
      <w:lvlJc w:val="left"/>
      <w:pPr>
        <w:tabs>
          <w:tab w:val="num" w:pos="3600"/>
        </w:tabs>
        <w:ind w:left="3600" w:hanging="360"/>
      </w:pPr>
      <w:rPr>
        <w:rFonts w:ascii="Wingdings" w:hAnsi="Wingdings" w:hint="default"/>
      </w:rPr>
    </w:lvl>
    <w:lvl w:ilvl="5" w:tplc="8C6EE244" w:tentative="1">
      <w:start w:val="1"/>
      <w:numFmt w:val="bullet"/>
      <w:lvlText w:val=""/>
      <w:lvlJc w:val="left"/>
      <w:pPr>
        <w:tabs>
          <w:tab w:val="num" w:pos="4320"/>
        </w:tabs>
        <w:ind w:left="4320" w:hanging="360"/>
      </w:pPr>
      <w:rPr>
        <w:rFonts w:ascii="Wingdings" w:hAnsi="Wingdings" w:hint="default"/>
      </w:rPr>
    </w:lvl>
    <w:lvl w:ilvl="6" w:tplc="0B8650AA" w:tentative="1">
      <w:start w:val="1"/>
      <w:numFmt w:val="bullet"/>
      <w:lvlText w:val=""/>
      <w:lvlJc w:val="left"/>
      <w:pPr>
        <w:tabs>
          <w:tab w:val="num" w:pos="5040"/>
        </w:tabs>
        <w:ind w:left="5040" w:hanging="360"/>
      </w:pPr>
      <w:rPr>
        <w:rFonts w:ascii="Wingdings" w:hAnsi="Wingdings" w:hint="default"/>
      </w:rPr>
    </w:lvl>
    <w:lvl w:ilvl="7" w:tplc="1ACC8442" w:tentative="1">
      <w:start w:val="1"/>
      <w:numFmt w:val="bullet"/>
      <w:lvlText w:val=""/>
      <w:lvlJc w:val="left"/>
      <w:pPr>
        <w:tabs>
          <w:tab w:val="num" w:pos="5760"/>
        </w:tabs>
        <w:ind w:left="5760" w:hanging="360"/>
      </w:pPr>
      <w:rPr>
        <w:rFonts w:ascii="Wingdings" w:hAnsi="Wingdings" w:hint="default"/>
      </w:rPr>
    </w:lvl>
    <w:lvl w:ilvl="8" w:tplc="59C41E3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F0C4E00"/>
    <w:multiLevelType w:val="multilevel"/>
    <w:tmpl w:val="2DF454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B2477B"/>
    <w:multiLevelType w:val="hybridMultilevel"/>
    <w:tmpl w:val="92C2A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935BCE"/>
    <w:multiLevelType w:val="multilevel"/>
    <w:tmpl w:val="54CEB6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6ACF4E0D"/>
    <w:multiLevelType w:val="hybridMultilevel"/>
    <w:tmpl w:val="D18C6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296A07"/>
    <w:multiLevelType w:val="hybridMultilevel"/>
    <w:tmpl w:val="9FA051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A21606"/>
    <w:multiLevelType w:val="multilevel"/>
    <w:tmpl w:val="32DC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10"/>
  </w:num>
  <w:num w:numId="4">
    <w:abstractNumId w:val="4"/>
  </w:num>
  <w:num w:numId="5">
    <w:abstractNumId w:val="9"/>
  </w:num>
  <w:num w:numId="6">
    <w:abstractNumId w:val="7"/>
  </w:num>
  <w:num w:numId="7">
    <w:abstractNumId w:val="8"/>
  </w:num>
  <w:num w:numId="8">
    <w:abstractNumId w:val="0"/>
  </w:num>
  <w:num w:numId="9">
    <w:abstractNumId w:val="2"/>
  </w:num>
  <w:num w:numId="10">
    <w:abstractNumId w:val="6"/>
    <w:lvlOverride w:ilvl="1">
      <w:lvl w:ilvl="1">
        <w:numFmt w:val="lowerLetter"/>
        <w:lvlText w:val="%2."/>
        <w:lvlJc w:val="left"/>
      </w:lvl>
    </w:lvlOverride>
  </w:num>
  <w:num w:numId="11">
    <w:abstractNumId w:val="12"/>
  </w:num>
  <w:num w:numId="12">
    <w:abstractNumId w:val="1"/>
  </w:num>
  <w:num w:numId="1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ần Công Tiến">
    <w15:presenceInfo w15:providerId="Windows Live" w15:userId="557f9149-1112-4c24-bf82-2265d14f4f7d"/>
  </w15:person>
  <w15:person w15:author="Microsoft Office User">
    <w15:presenceInfo w15:providerId="None" w15:userId="Microsoft Office User"/>
  </w15:person>
  <w15:person w15:author="Hoan Ng">
    <w15:presenceInfo w15:providerId="None" w15:userId="Hoan 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EEA"/>
    <w:rsid w:val="00016937"/>
    <w:rsid w:val="00046086"/>
    <w:rsid w:val="00094880"/>
    <w:rsid w:val="000A62CC"/>
    <w:rsid w:val="000A6940"/>
    <w:rsid w:val="000B6656"/>
    <w:rsid w:val="0012196D"/>
    <w:rsid w:val="001C3BC9"/>
    <w:rsid w:val="001C6CC5"/>
    <w:rsid w:val="00266DC8"/>
    <w:rsid w:val="003715AE"/>
    <w:rsid w:val="003775A9"/>
    <w:rsid w:val="003A1EEA"/>
    <w:rsid w:val="0045279F"/>
    <w:rsid w:val="0046749C"/>
    <w:rsid w:val="00491339"/>
    <w:rsid w:val="00493F51"/>
    <w:rsid w:val="004D06CE"/>
    <w:rsid w:val="004E24B0"/>
    <w:rsid w:val="004F7C19"/>
    <w:rsid w:val="005021B9"/>
    <w:rsid w:val="005035B1"/>
    <w:rsid w:val="005605C6"/>
    <w:rsid w:val="00576D27"/>
    <w:rsid w:val="00582F27"/>
    <w:rsid w:val="005D20B5"/>
    <w:rsid w:val="005F3BAC"/>
    <w:rsid w:val="00704AD5"/>
    <w:rsid w:val="00711B14"/>
    <w:rsid w:val="007269C2"/>
    <w:rsid w:val="00780B90"/>
    <w:rsid w:val="007A7351"/>
    <w:rsid w:val="007E56BA"/>
    <w:rsid w:val="00863D73"/>
    <w:rsid w:val="008854BF"/>
    <w:rsid w:val="00921EC5"/>
    <w:rsid w:val="0095052C"/>
    <w:rsid w:val="00A1470E"/>
    <w:rsid w:val="00A61FE8"/>
    <w:rsid w:val="00A87B80"/>
    <w:rsid w:val="00B24BC9"/>
    <w:rsid w:val="00B73662"/>
    <w:rsid w:val="00BC30BA"/>
    <w:rsid w:val="00C568F8"/>
    <w:rsid w:val="00C65BB0"/>
    <w:rsid w:val="00C80A79"/>
    <w:rsid w:val="00CA6D40"/>
    <w:rsid w:val="00DE16EF"/>
    <w:rsid w:val="00DF7DD4"/>
    <w:rsid w:val="00E61DC3"/>
    <w:rsid w:val="00E62EE1"/>
    <w:rsid w:val="00E70A22"/>
    <w:rsid w:val="00E73405"/>
    <w:rsid w:val="00EE647C"/>
    <w:rsid w:val="00F02E35"/>
    <w:rsid w:val="00FC5FCA"/>
    <w:rsid w:val="00FF2600"/>
    <w:rsid w:val="01AA975A"/>
    <w:rsid w:val="13621A30"/>
    <w:rsid w:val="1A9C02EC"/>
    <w:rsid w:val="3B755439"/>
    <w:rsid w:val="3B7D0AD1"/>
    <w:rsid w:val="3FD2659D"/>
    <w:rsid w:val="40B0164E"/>
    <w:rsid w:val="5809BD3E"/>
    <w:rsid w:val="5DA8076F"/>
    <w:rsid w:val="62BD9471"/>
    <w:rsid w:val="67CA2932"/>
    <w:rsid w:val="79EC43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3AA34"/>
  <w15:chartTrackingRefBased/>
  <w15:docId w15:val="{D66A31FD-A5E0-467D-9C7E-2D1B9E7E2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605C6"/>
  </w:style>
  <w:style w:type="paragraph" w:styleId="Heading1">
    <w:name w:val="heading 1"/>
    <w:basedOn w:val="Normal"/>
    <w:next w:val="Normal"/>
    <w:link w:val="Heading1Char"/>
    <w:uiPriority w:val="9"/>
    <w:qFormat/>
    <w:rsid w:val="005605C6"/>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5605C6"/>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5605C6"/>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5605C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5605C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5605C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5605C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5605C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5605C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05C6"/>
    <w:pPr>
      <w:ind w:left="720"/>
      <w:contextualSpacing/>
    </w:pPr>
  </w:style>
  <w:style w:type="paragraph" w:styleId="BalloonText">
    <w:name w:val="Balloon Text"/>
    <w:basedOn w:val="Normal"/>
    <w:link w:val="BalloonTextChar"/>
    <w:uiPriority w:val="99"/>
    <w:semiHidden/>
    <w:unhideWhenUsed/>
    <w:rsid w:val="00576D27"/>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576D27"/>
    <w:rPr>
      <w:rFonts w:ascii="Segoe UI" w:hAnsi="Segoe UI" w:cs="Segoe UI"/>
      <w:sz w:val="18"/>
      <w:szCs w:val="18"/>
    </w:rPr>
  </w:style>
  <w:style w:type="paragraph" w:styleId="Revision">
    <w:name w:val="Revision"/>
    <w:hidden/>
    <w:uiPriority w:val="99"/>
    <w:semiHidden/>
    <w:rsid w:val="008854BF"/>
    <w:pPr>
      <w:spacing w:after="0" w:line="240" w:lineRule="auto"/>
    </w:pPr>
  </w:style>
  <w:style w:type="table" w:styleId="TableGrid">
    <w:name w:val="Table Grid"/>
    <w:basedOn w:val="TableNormal"/>
    <w:uiPriority w:val="39"/>
    <w:rsid w:val="007A7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16937"/>
    <w:pPr>
      <w:spacing w:before="100" w:beforeAutospacing="1" w:after="100" w:afterAutospacing="1"/>
    </w:pPr>
  </w:style>
  <w:style w:type="character" w:customStyle="1" w:styleId="Heading1Char">
    <w:name w:val="Heading 1 Char"/>
    <w:basedOn w:val="DefaultParagraphFont"/>
    <w:link w:val="Heading1"/>
    <w:uiPriority w:val="9"/>
    <w:rsid w:val="005605C6"/>
    <w:rPr>
      <w:smallCaps/>
      <w:spacing w:val="5"/>
      <w:sz w:val="32"/>
      <w:szCs w:val="32"/>
    </w:rPr>
  </w:style>
  <w:style w:type="character" w:customStyle="1" w:styleId="Heading2Char">
    <w:name w:val="Heading 2 Char"/>
    <w:basedOn w:val="DefaultParagraphFont"/>
    <w:link w:val="Heading2"/>
    <w:uiPriority w:val="9"/>
    <w:rsid w:val="005605C6"/>
    <w:rPr>
      <w:smallCaps/>
      <w:spacing w:val="5"/>
      <w:sz w:val="28"/>
      <w:szCs w:val="28"/>
    </w:rPr>
  </w:style>
  <w:style w:type="character" w:customStyle="1" w:styleId="Heading3Char">
    <w:name w:val="Heading 3 Char"/>
    <w:basedOn w:val="DefaultParagraphFont"/>
    <w:link w:val="Heading3"/>
    <w:uiPriority w:val="9"/>
    <w:rsid w:val="005605C6"/>
    <w:rPr>
      <w:smallCaps/>
      <w:spacing w:val="5"/>
      <w:sz w:val="24"/>
      <w:szCs w:val="24"/>
    </w:rPr>
  </w:style>
  <w:style w:type="character" w:customStyle="1" w:styleId="Heading4Char">
    <w:name w:val="Heading 4 Char"/>
    <w:basedOn w:val="DefaultParagraphFont"/>
    <w:link w:val="Heading4"/>
    <w:uiPriority w:val="9"/>
    <w:rsid w:val="005605C6"/>
    <w:rPr>
      <w:smallCaps/>
      <w:spacing w:val="10"/>
      <w:sz w:val="22"/>
      <w:szCs w:val="22"/>
    </w:rPr>
  </w:style>
  <w:style w:type="paragraph" w:styleId="TOCHeading">
    <w:name w:val="TOC Heading"/>
    <w:basedOn w:val="Heading1"/>
    <w:next w:val="Normal"/>
    <w:uiPriority w:val="39"/>
    <w:unhideWhenUsed/>
    <w:qFormat/>
    <w:rsid w:val="005605C6"/>
    <w:pPr>
      <w:outlineLvl w:val="9"/>
    </w:pPr>
  </w:style>
  <w:style w:type="paragraph" w:styleId="TOC1">
    <w:name w:val="toc 1"/>
    <w:basedOn w:val="Normal"/>
    <w:next w:val="Normal"/>
    <w:autoRedefine/>
    <w:uiPriority w:val="39"/>
    <w:unhideWhenUsed/>
    <w:rsid w:val="0045279F"/>
    <w:pPr>
      <w:spacing w:before="120" w:after="120"/>
    </w:pPr>
    <w:rPr>
      <w:b/>
      <w:bCs/>
      <w:caps/>
    </w:rPr>
  </w:style>
  <w:style w:type="paragraph" w:styleId="TOC2">
    <w:name w:val="toc 2"/>
    <w:basedOn w:val="Normal"/>
    <w:next w:val="Normal"/>
    <w:autoRedefine/>
    <w:uiPriority w:val="39"/>
    <w:unhideWhenUsed/>
    <w:rsid w:val="0045279F"/>
    <w:pPr>
      <w:ind w:left="240"/>
    </w:pPr>
    <w:rPr>
      <w:smallCaps/>
    </w:rPr>
  </w:style>
  <w:style w:type="paragraph" w:styleId="TOC3">
    <w:name w:val="toc 3"/>
    <w:basedOn w:val="Normal"/>
    <w:next w:val="Normal"/>
    <w:autoRedefine/>
    <w:uiPriority w:val="39"/>
    <w:unhideWhenUsed/>
    <w:rsid w:val="0045279F"/>
    <w:pPr>
      <w:ind w:left="480"/>
    </w:pPr>
    <w:rPr>
      <w:i/>
      <w:iCs/>
    </w:rPr>
  </w:style>
  <w:style w:type="character" w:styleId="Hyperlink">
    <w:name w:val="Hyperlink"/>
    <w:basedOn w:val="DefaultParagraphFont"/>
    <w:uiPriority w:val="99"/>
    <w:unhideWhenUsed/>
    <w:rsid w:val="0045279F"/>
    <w:rPr>
      <w:color w:val="0563C1" w:themeColor="hyperlink"/>
      <w:u w:val="single"/>
    </w:rPr>
  </w:style>
  <w:style w:type="paragraph" w:styleId="TOC4">
    <w:name w:val="toc 4"/>
    <w:basedOn w:val="Normal"/>
    <w:next w:val="Normal"/>
    <w:autoRedefine/>
    <w:uiPriority w:val="39"/>
    <w:semiHidden/>
    <w:unhideWhenUsed/>
    <w:rsid w:val="0045279F"/>
    <w:pPr>
      <w:ind w:left="720"/>
    </w:pPr>
    <w:rPr>
      <w:sz w:val="18"/>
      <w:szCs w:val="18"/>
    </w:rPr>
  </w:style>
  <w:style w:type="paragraph" w:styleId="TOC5">
    <w:name w:val="toc 5"/>
    <w:basedOn w:val="Normal"/>
    <w:next w:val="Normal"/>
    <w:autoRedefine/>
    <w:uiPriority w:val="39"/>
    <w:semiHidden/>
    <w:unhideWhenUsed/>
    <w:rsid w:val="0045279F"/>
    <w:pPr>
      <w:ind w:left="960"/>
    </w:pPr>
    <w:rPr>
      <w:sz w:val="18"/>
      <w:szCs w:val="18"/>
    </w:rPr>
  </w:style>
  <w:style w:type="paragraph" w:styleId="TOC6">
    <w:name w:val="toc 6"/>
    <w:basedOn w:val="Normal"/>
    <w:next w:val="Normal"/>
    <w:autoRedefine/>
    <w:uiPriority w:val="39"/>
    <w:semiHidden/>
    <w:unhideWhenUsed/>
    <w:rsid w:val="0045279F"/>
    <w:pPr>
      <w:ind w:left="1200"/>
    </w:pPr>
    <w:rPr>
      <w:sz w:val="18"/>
      <w:szCs w:val="18"/>
    </w:rPr>
  </w:style>
  <w:style w:type="paragraph" w:styleId="TOC7">
    <w:name w:val="toc 7"/>
    <w:basedOn w:val="Normal"/>
    <w:next w:val="Normal"/>
    <w:autoRedefine/>
    <w:uiPriority w:val="39"/>
    <w:semiHidden/>
    <w:unhideWhenUsed/>
    <w:rsid w:val="0045279F"/>
    <w:pPr>
      <w:ind w:left="1440"/>
    </w:pPr>
    <w:rPr>
      <w:sz w:val="18"/>
      <w:szCs w:val="18"/>
    </w:rPr>
  </w:style>
  <w:style w:type="paragraph" w:styleId="TOC8">
    <w:name w:val="toc 8"/>
    <w:basedOn w:val="Normal"/>
    <w:next w:val="Normal"/>
    <w:autoRedefine/>
    <w:uiPriority w:val="39"/>
    <w:semiHidden/>
    <w:unhideWhenUsed/>
    <w:rsid w:val="0045279F"/>
    <w:pPr>
      <w:ind w:left="1680"/>
    </w:pPr>
    <w:rPr>
      <w:sz w:val="18"/>
      <w:szCs w:val="18"/>
    </w:rPr>
  </w:style>
  <w:style w:type="paragraph" w:styleId="TOC9">
    <w:name w:val="toc 9"/>
    <w:basedOn w:val="Normal"/>
    <w:next w:val="Normal"/>
    <w:autoRedefine/>
    <w:uiPriority w:val="39"/>
    <w:semiHidden/>
    <w:unhideWhenUsed/>
    <w:rsid w:val="0045279F"/>
    <w:pPr>
      <w:ind w:left="1920"/>
    </w:pPr>
    <w:rPr>
      <w:sz w:val="18"/>
      <w:szCs w:val="18"/>
    </w:rPr>
  </w:style>
  <w:style w:type="character" w:customStyle="1" w:styleId="Heading5Char">
    <w:name w:val="Heading 5 Char"/>
    <w:basedOn w:val="DefaultParagraphFont"/>
    <w:link w:val="Heading5"/>
    <w:uiPriority w:val="9"/>
    <w:semiHidden/>
    <w:rsid w:val="005605C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5605C6"/>
    <w:rPr>
      <w:smallCaps/>
      <w:color w:val="ED7D31" w:themeColor="accent2"/>
      <w:spacing w:val="5"/>
      <w:sz w:val="22"/>
    </w:rPr>
  </w:style>
  <w:style w:type="character" w:customStyle="1" w:styleId="Heading7Char">
    <w:name w:val="Heading 7 Char"/>
    <w:basedOn w:val="DefaultParagraphFont"/>
    <w:link w:val="Heading7"/>
    <w:uiPriority w:val="9"/>
    <w:semiHidden/>
    <w:rsid w:val="005605C6"/>
    <w:rPr>
      <w:b/>
      <w:smallCaps/>
      <w:color w:val="ED7D31" w:themeColor="accent2"/>
      <w:spacing w:val="10"/>
    </w:rPr>
  </w:style>
  <w:style w:type="character" w:customStyle="1" w:styleId="Heading8Char">
    <w:name w:val="Heading 8 Char"/>
    <w:basedOn w:val="DefaultParagraphFont"/>
    <w:link w:val="Heading8"/>
    <w:uiPriority w:val="9"/>
    <w:semiHidden/>
    <w:rsid w:val="005605C6"/>
    <w:rPr>
      <w:b/>
      <w:i/>
      <w:smallCaps/>
      <w:color w:val="C45911" w:themeColor="accent2" w:themeShade="BF"/>
    </w:rPr>
  </w:style>
  <w:style w:type="character" w:customStyle="1" w:styleId="Heading9Char">
    <w:name w:val="Heading 9 Char"/>
    <w:basedOn w:val="DefaultParagraphFont"/>
    <w:link w:val="Heading9"/>
    <w:uiPriority w:val="9"/>
    <w:semiHidden/>
    <w:rsid w:val="005605C6"/>
    <w:rPr>
      <w:b/>
      <w:i/>
      <w:smallCaps/>
      <w:color w:val="823B0B" w:themeColor="accent2" w:themeShade="7F"/>
    </w:rPr>
  </w:style>
  <w:style w:type="paragraph" w:styleId="Caption">
    <w:name w:val="caption"/>
    <w:basedOn w:val="Normal"/>
    <w:next w:val="Normal"/>
    <w:uiPriority w:val="35"/>
    <w:semiHidden/>
    <w:unhideWhenUsed/>
    <w:qFormat/>
    <w:rsid w:val="005605C6"/>
    <w:rPr>
      <w:b/>
      <w:bCs/>
      <w:caps/>
      <w:sz w:val="16"/>
      <w:szCs w:val="18"/>
    </w:rPr>
  </w:style>
  <w:style w:type="paragraph" w:styleId="Title">
    <w:name w:val="Title"/>
    <w:basedOn w:val="Normal"/>
    <w:next w:val="Normal"/>
    <w:link w:val="TitleChar"/>
    <w:uiPriority w:val="10"/>
    <w:qFormat/>
    <w:rsid w:val="005605C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5605C6"/>
    <w:rPr>
      <w:smallCaps/>
      <w:sz w:val="48"/>
      <w:szCs w:val="48"/>
    </w:rPr>
  </w:style>
  <w:style w:type="paragraph" w:styleId="Subtitle">
    <w:name w:val="Subtitle"/>
    <w:basedOn w:val="Normal"/>
    <w:next w:val="Normal"/>
    <w:link w:val="SubtitleChar"/>
    <w:uiPriority w:val="11"/>
    <w:qFormat/>
    <w:rsid w:val="005605C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5605C6"/>
    <w:rPr>
      <w:rFonts w:asciiTheme="majorHAnsi" w:eastAsiaTheme="majorEastAsia" w:hAnsiTheme="majorHAnsi" w:cstheme="majorBidi"/>
      <w:szCs w:val="22"/>
    </w:rPr>
  </w:style>
  <w:style w:type="character" w:styleId="Strong">
    <w:name w:val="Strong"/>
    <w:uiPriority w:val="22"/>
    <w:qFormat/>
    <w:rsid w:val="005605C6"/>
    <w:rPr>
      <w:b/>
      <w:color w:val="ED7D31" w:themeColor="accent2"/>
    </w:rPr>
  </w:style>
  <w:style w:type="character" w:styleId="Emphasis">
    <w:name w:val="Emphasis"/>
    <w:uiPriority w:val="20"/>
    <w:qFormat/>
    <w:rsid w:val="005605C6"/>
    <w:rPr>
      <w:b/>
      <w:i/>
      <w:spacing w:val="10"/>
    </w:rPr>
  </w:style>
  <w:style w:type="paragraph" w:styleId="NoSpacing">
    <w:name w:val="No Spacing"/>
    <w:basedOn w:val="Normal"/>
    <w:link w:val="NoSpacingChar"/>
    <w:uiPriority w:val="1"/>
    <w:qFormat/>
    <w:rsid w:val="005605C6"/>
    <w:pPr>
      <w:spacing w:after="0" w:line="240" w:lineRule="auto"/>
    </w:pPr>
  </w:style>
  <w:style w:type="paragraph" w:styleId="Quote">
    <w:name w:val="Quote"/>
    <w:basedOn w:val="Normal"/>
    <w:next w:val="Normal"/>
    <w:link w:val="QuoteChar"/>
    <w:uiPriority w:val="29"/>
    <w:qFormat/>
    <w:rsid w:val="005605C6"/>
    <w:rPr>
      <w:i/>
    </w:rPr>
  </w:style>
  <w:style w:type="character" w:customStyle="1" w:styleId="QuoteChar">
    <w:name w:val="Quote Char"/>
    <w:basedOn w:val="DefaultParagraphFont"/>
    <w:link w:val="Quote"/>
    <w:uiPriority w:val="29"/>
    <w:rsid w:val="005605C6"/>
    <w:rPr>
      <w:i/>
    </w:rPr>
  </w:style>
  <w:style w:type="paragraph" w:styleId="IntenseQuote">
    <w:name w:val="Intense Quote"/>
    <w:basedOn w:val="Normal"/>
    <w:next w:val="Normal"/>
    <w:link w:val="IntenseQuoteChar"/>
    <w:uiPriority w:val="30"/>
    <w:qFormat/>
    <w:rsid w:val="005605C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5605C6"/>
    <w:rPr>
      <w:b/>
      <w:i/>
      <w:color w:val="FFFFFF" w:themeColor="background1"/>
      <w:shd w:val="clear" w:color="auto" w:fill="ED7D31" w:themeFill="accent2"/>
    </w:rPr>
  </w:style>
  <w:style w:type="character" w:styleId="SubtleEmphasis">
    <w:name w:val="Subtle Emphasis"/>
    <w:uiPriority w:val="19"/>
    <w:qFormat/>
    <w:rsid w:val="005605C6"/>
    <w:rPr>
      <w:i/>
    </w:rPr>
  </w:style>
  <w:style w:type="character" w:styleId="IntenseEmphasis">
    <w:name w:val="Intense Emphasis"/>
    <w:uiPriority w:val="21"/>
    <w:qFormat/>
    <w:rsid w:val="005605C6"/>
    <w:rPr>
      <w:b/>
      <w:i/>
      <w:color w:val="ED7D31" w:themeColor="accent2"/>
      <w:spacing w:val="10"/>
    </w:rPr>
  </w:style>
  <w:style w:type="character" w:styleId="SubtleReference">
    <w:name w:val="Subtle Reference"/>
    <w:uiPriority w:val="31"/>
    <w:qFormat/>
    <w:rsid w:val="005605C6"/>
    <w:rPr>
      <w:b/>
    </w:rPr>
  </w:style>
  <w:style w:type="character" w:styleId="IntenseReference">
    <w:name w:val="Intense Reference"/>
    <w:uiPriority w:val="32"/>
    <w:qFormat/>
    <w:rsid w:val="005605C6"/>
    <w:rPr>
      <w:b/>
      <w:bCs/>
      <w:smallCaps/>
      <w:spacing w:val="5"/>
      <w:sz w:val="22"/>
      <w:szCs w:val="22"/>
      <w:u w:val="single"/>
    </w:rPr>
  </w:style>
  <w:style w:type="character" w:styleId="BookTitle">
    <w:name w:val="Book Title"/>
    <w:uiPriority w:val="33"/>
    <w:qFormat/>
    <w:rsid w:val="005605C6"/>
    <w:rPr>
      <w:rFonts w:asciiTheme="majorHAnsi" w:eastAsiaTheme="majorEastAsia" w:hAnsiTheme="majorHAnsi" w:cstheme="majorBidi"/>
      <w:i/>
      <w:iCs/>
      <w:sz w:val="20"/>
      <w:szCs w:val="20"/>
    </w:rPr>
  </w:style>
  <w:style w:type="paragraph" w:styleId="Header">
    <w:name w:val="header"/>
    <w:basedOn w:val="Normal"/>
    <w:link w:val="HeaderChar"/>
    <w:uiPriority w:val="99"/>
    <w:unhideWhenUsed/>
    <w:rsid w:val="000948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80"/>
    <w:rPr>
      <w:iCs/>
      <w:sz w:val="21"/>
      <w:szCs w:val="21"/>
    </w:rPr>
  </w:style>
  <w:style w:type="paragraph" w:styleId="Footer">
    <w:name w:val="footer"/>
    <w:basedOn w:val="Normal"/>
    <w:link w:val="FooterChar"/>
    <w:uiPriority w:val="99"/>
    <w:unhideWhenUsed/>
    <w:rsid w:val="000948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80"/>
    <w:rPr>
      <w:iCs/>
      <w:sz w:val="21"/>
      <w:szCs w:val="21"/>
    </w:rPr>
  </w:style>
  <w:style w:type="character" w:customStyle="1" w:styleId="NoSpacingChar">
    <w:name w:val="No Spacing Char"/>
    <w:basedOn w:val="DefaultParagraphFont"/>
    <w:link w:val="NoSpacing"/>
    <w:uiPriority w:val="1"/>
    <w:rsid w:val="00560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982984">
      <w:bodyDiv w:val="1"/>
      <w:marLeft w:val="0"/>
      <w:marRight w:val="0"/>
      <w:marTop w:val="0"/>
      <w:marBottom w:val="0"/>
      <w:divBdr>
        <w:top w:val="none" w:sz="0" w:space="0" w:color="auto"/>
        <w:left w:val="none" w:sz="0" w:space="0" w:color="auto"/>
        <w:bottom w:val="none" w:sz="0" w:space="0" w:color="auto"/>
        <w:right w:val="none" w:sz="0" w:space="0" w:color="auto"/>
      </w:divBdr>
    </w:div>
    <w:div w:id="69234788">
      <w:bodyDiv w:val="1"/>
      <w:marLeft w:val="0"/>
      <w:marRight w:val="0"/>
      <w:marTop w:val="0"/>
      <w:marBottom w:val="0"/>
      <w:divBdr>
        <w:top w:val="none" w:sz="0" w:space="0" w:color="auto"/>
        <w:left w:val="none" w:sz="0" w:space="0" w:color="auto"/>
        <w:bottom w:val="none" w:sz="0" w:space="0" w:color="auto"/>
        <w:right w:val="none" w:sz="0" w:space="0" w:color="auto"/>
      </w:divBdr>
    </w:div>
    <w:div w:id="186797548">
      <w:bodyDiv w:val="1"/>
      <w:marLeft w:val="0"/>
      <w:marRight w:val="0"/>
      <w:marTop w:val="0"/>
      <w:marBottom w:val="0"/>
      <w:divBdr>
        <w:top w:val="none" w:sz="0" w:space="0" w:color="auto"/>
        <w:left w:val="none" w:sz="0" w:space="0" w:color="auto"/>
        <w:bottom w:val="none" w:sz="0" w:space="0" w:color="auto"/>
        <w:right w:val="none" w:sz="0" w:space="0" w:color="auto"/>
      </w:divBdr>
    </w:div>
    <w:div w:id="238753687">
      <w:bodyDiv w:val="1"/>
      <w:marLeft w:val="0"/>
      <w:marRight w:val="0"/>
      <w:marTop w:val="0"/>
      <w:marBottom w:val="0"/>
      <w:divBdr>
        <w:top w:val="none" w:sz="0" w:space="0" w:color="auto"/>
        <w:left w:val="none" w:sz="0" w:space="0" w:color="auto"/>
        <w:bottom w:val="none" w:sz="0" w:space="0" w:color="auto"/>
        <w:right w:val="none" w:sz="0" w:space="0" w:color="auto"/>
      </w:divBdr>
    </w:div>
    <w:div w:id="261227322">
      <w:bodyDiv w:val="1"/>
      <w:marLeft w:val="0"/>
      <w:marRight w:val="0"/>
      <w:marTop w:val="0"/>
      <w:marBottom w:val="0"/>
      <w:divBdr>
        <w:top w:val="none" w:sz="0" w:space="0" w:color="auto"/>
        <w:left w:val="none" w:sz="0" w:space="0" w:color="auto"/>
        <w:bottom w:val="none" w:sz="0" w:space="0" w:color="auto"/>
        <w:right w:val="none" w:sz="0" w:space="0" w:color="auto"/>
      </w:divBdr>
    </w:div>
    <w:div w:id="263809892">
      <w:bodyDiv w:val="1"/>
      <w:marLeft w:val="0"/>
      <w:marRight w:val="0"/>
      <w:marTop w:val="0"/>
      <w:marBottom w:val="0"/>
      <w:divBdr>
        <w:top w:val="none" w:sz="0" w:space="0" w:color="auto"/>
        <w:left w:val="none" w:sz="0" w:space="0" w:color="auto"/>
        <w:bottom w:val="none" w:sz="0" w:space="0" w:color="auto"/>
        <w:right w:val="none" w:sz="0" w:space="0" w:color="auto"/>
      </w:divBdr>
    </w:div>
    <w:div w:id="421537543">
      <w:bodyDiv w:val="1"/>
      <w:marLeft w:val="0"/>
      <w:marRight w:val="0"/>
      <w:marTop w:val="0"/>
      <w:marBottom w:val="0"/>
      <w:divBdr>
        <w:top w:val="none" w:sz="0" w:space="0" w:color="auto"/>
        <w:left w:val="none" w:sz="0" w:space="0" w:color="auto"/>
        <w:bottom w:val="none" w:sz="0" w:space="0" w:color="auto"/>
        <w:right w:val="none" w:sz="0" w:space="0" w:color="auto"/>
      </w:divBdr>
    </w:div>
    <w:div w:id="447431616">
      <w:bodyDiv w:val="1"/>
      <w:marLeft w:val="0"/>
      <w:marRight w:val="0"/>
      <w:marTop w:val="0"/>
      <w:marBottom w:val="0"/>
      <w:divBdr>
        <w:top w:val="none" w:sz="0" w:space="0" w:color="auto"/>
        <w:left w:val="none" w:sz="0" w:space="0" w:color="auto"/>
        <w:bottom w:val="none" w:sz="0" w:space="0" w:color="auto"/>
        <w:right w:val="none" w:sz="0" w:space="0" w:color="auto"/>
      </w:divBdr>
    </w:div>
    <w:div w:id="486091724">
      <w:bodyDiv w:val="1"/>
      <w:marLeft w:val="0"/>
      <w:marRight w:val="0"/>
      <w:marTop w:val="0"/>
      <w:marBottom w:val="0"/>
      <w:divBdr>
        <w:top w:val="none" w:sz="0" w:space="0" w:color="auto"/>
        <w:left w:val="none" w:sz="0" w:space="0" w:color="auto"/>
        <w:bottom w:val="none" w:sz="0" w:space="0" w:color="auto"/>
        <w:right w:val="none" w:sz="0" w:space="0" w:color="auto"/>
      </w:divBdr>
    </w:div>
    <w:div w:id="502555330">
      <w:bodyDiv w:val="1"/>
      <w:marLeft w:val="0"/>
      <w:marRight w:val="0"/>
      <w:marTop w:val="0"/>
      <w:marBottom w:val="0"/>
      <w:divBdr>
        <w:top w:val="none" w:sz="0" w:space="0" w:color="auto"/>
        <w:left w:val="none" w:sz="0" w:space="0" w:color="auto"/>
        <w:bottom w:val="none" w:sz="0" w:space="0" w:color="auto"/>
        <w:right w:val="none" w:sz="0" w:space="0" w:color="auto"/>
      </w:divBdr>
    </w:div>
    <w:div w:id="508450654">
      <w:bodyDiv w:val="1"/>
      <w:marLeft w:val="0"/>
      <w:marRight w:val="0"/>
      <w:marTop w:val="0"/>
      <w:marBottom w:val="0"/>
      <w:divBdr>
        <w:top w:val="none" w:sz="0" w:space="0" w:color="auto"/>
        <w:left w:val="none" w:sz="0" w:space="0" w:color="auto"/>
        <w:bottom w:val="none" w:sz="0" w:space="0" w:color="auto"/>
        <w:right w:val="none" w:sz="0" w:space="0" w:color="auto"/>
      </w:divBdr>
    </w:div>
    <w:div w:id="553204566">
      <w:bodyDiv w:val="1"/>
      <w:marLeft w:val="0"/>
      <w:marRight w:val="0"/>
      <w:marTop w:val="0"/>
      <w:marBottom w:val="0"/>
      <w:divBdr>
        <w:top w:val="none" w:sz="0" w:space="0" w:color="auto"/>
        <w:left w:val="none" w:sz="0" w:space="0" w:color="auto"/>
        <w:bottom w:val="none" w:sz="0" w:space="0" w:color="auto"/>
        <w:right w:val="none" w:sz="0" w:space="0" w:color="auto"/>
      </w:divBdr>
    </w:div>
    <w:div w:id="560485661">
      <w:bodyDiv w:val="1"/>
      <w:marLeft w:val="0"/>
      <w:marRight w:val="0"/>
      <w:marTop w:val="0"/>
      <w:marBottom w:val="0"/>
      <w:divBdr>
        <w:top w:val="none" w:sz="0" w:space="0" w:color="auto"/>
        <w:left w:val="none" w:sz="0" w:space="0" w:color="auto"/>
        <w:bottom w:val="none" w:sz="0" w:space="0" w:color="auto"/>
        <w:right w:val="none" w:sz="0" w:space="0" w:color="auto"/>
      </w:divBdr>
    </w:div>
    <w:div w:id="568226504">
      <w:bodyDiv w:val="1"/>
      <w:marLeft w:val="0"/>
      <w:marRight w:val="0"/>
      <w:marTop w:val="0"/>
      <w:marBottom w:val="0"/>
      <w:divBdr>
        <w:top w:val="none" w:sz="0" w:space="0" w:color="auto"/>
        <w:left w:val="none" w:sz="0" w:space="0" w:color="auto"/>
        <w:bottom w:val="none" w:sz="0" w:space="0" w:color="auto"/>
        <w:right w:val="none" w:sz="0" w:space="0" w:color="auto"/>
      </w:divBdr>
    </w:div>
    <w:div w:id="622151575">
      <w:bodyDiv w:val="1"/>
      <w:marLeft w:val="0"/>
      <w:marRight w:val="0"/>
      <w:marTop w:val="0"/>
      <w:marBottom w:val="0"/>
      <w:divBdr>
        <w:top w:val="none" w:sz="0" w:space="0" w:color="auto"/>
        <w:left w:val="none" w:sz="0" w:space="0" w:color="auto"/>
        <w:bottom w:val="none" w:sz="0" w:space="0" w:color="auto"/>
        <w:right w:val="none" w:sz="0" w:space="0" w:color="auto"/>
      </w:divBdr>
    </w:div>
    <w:div w:id="713500530">
      <w:bodyDiv w:val="1"/>
      <w:marLeft w:val="0"/>
      <w:marRight w:val="0"/>
      <w:marTop w:val="0"/>
      <w:marBottom w:val="0"/>
      <w:divBdr>
        <w:top w:val="none" w:sz="0" w:space="0" w:color="auto"/>
        <w:left w:val="none" w:sz="0" w:space="0" w:color="auto"/>
        <w:bottom w:val="none" w:sz="0" w:space="0" w:color="auto"/>
        <w:right w:val="none" w:sz="0" w:space="0" w:color="auto"/>
      </w:divBdr>
    </w:div>
    <w:div w:id="840387307">
      <w:bodyDiv w:val="1"/>
      <w:marLeft w:val="0"/>
      <w:marRight w:val="0"/>
      <w:marTop w:val="0"/>
      <w:marBottom w:val="0"/>
      <w:divBdr>
        <w:top w:val="none" w:sz="0" w:space="0" w:color="auto"/>
        <w:left w:val="none" w:sz="0" w:space="0" w:color="auto"/>
        <w:bottom w:val="none" w:sz="0" w:space="0" w:color="auto"/>
        <w:right w:val="none" w:sz="0" w:space="0" w:color="auto"/>
      </w:divBdr>
      <w:divsChild>
        <w:div w:id="376782657">
          <w:marLeft w:val="547"/>
          <w:marRight w:val="0"/>
          <w:marTop w:val="144"/>
          <w:marBottom w:val="0"/>
          <w:divBdr>
            <w:top w:val="none" w:sz="0" w:space="0" w:color="auto"/>
            <w:left w:val="none" w:sz="0" w:space="0" w:color="auto"/>
            <w:bottom w:val="none" w:sz="0" w:space="0" w:color="auto"/>
            <w:right w:val="none" w:sz="0" w:space="0" w:color="auto"/>
          </w:divBdr>
        </w:div>
        <w:div w:id="1337805967">
          <w:marLeft w:val="547"/>
          <w:marRight w:val="0"/>
          <w:marTop w:val="144"/>
          <w:marBottom w:val="0"/>
          <w:divBdr>
            <w:top w:val="none" w:sz="0" w:space="0" w:color="auto"/>
            <w:left w:val="none" w:sz="0" w:space="0" w:color="auto"/>
            <w:bottom w:val="none" w:sz="0" w:space="0" w:color="auto"/>
            <w:right w:val="none" w:sz="0" w:space="0" w:color="auto"/>
          </w:divBdr>
        </w:div>
        <w:div w:id="954482877">
          <w:marLeft w:val="547"/>
          <w:marRight w:val="0"/>
          <w:marTop w:val="144"/>
          <w:marBottom w:val="0"/>
          <w:divBdr>
            <w:top w:val="none" w:sz="0" w:space="0" w:color="auto"/>
            <w:left w:val="none" w:sz="0" w:space="0" w:color="auto"/>
            <w:bottom w:val="none" w:sz="0" w:space="0" w:color="auto"/>
            <w:right w:val="none" w:sz="0" w:space="0" w:color="auto"/>
          </w:divBdr>
        </w:div>
      </w:divsChild>
    </w:div>
    <w:div w:id="854811404">
      <w:bodyDiv w:val="1"/>
      <w:marLeft w:val="0"/>
      <w:marRight w:val="0"/>
      <w:marTop w:val="0"/>
      <w:marBottom w:val="0"/>
      <w:divBdr>
        <w:top w:val="none" w:sz="0" w:space="0" w:color="auto"/>
        <w:left w:val="none" w:sz="0" w:space="0" w:color="auto"/>
        <w:bottom w:val="none" w:sz="0" w:space="0" w:color="auto"/>
        <w:right w:val="none" w:sz="0" w:space="0" w:color="auto"/>
      </w:divBdr>
    </w:div>
    <w:div w:id="927273979">
      <w:bodyDiv w:val="1"/>
      <w:marLeft w:val="0"/>
      <w:marRight w:val="0"/>
      <w:marTop w:val="0"/>
      <w:marBottom w:val="0"/>
      <w:divBdr>
        <w:top w:val="none" w:sz="0" w:space="0" w:color="auto"/>
        <w:left w:val="none" w:sz="0" w:space="0" w:color="auto"/>
        <w:bottom w:val="none" w:sz="0" w:space="0" w:color="auto"/>
        <w:right w:val="none" w:sz="0" w:space="0" w:color="auto"/>
      </w:divBdr>
    </w:div>
    <w:div w:id="1017080375">
      <w:bodyDiv w:val="1"/>
      <w:marLeft w:val="0"/>
      <w:marRight w:val="0"/>
      <w:marTop w:val="0"/>
      <w:marBottom w:val="0"/>
      <w:divBdr>
        <w:top w:val="none" w:sz="0" w:space="0" w:color="auto"/>
        <w:left w:val="none" w:sz="0" w:space="0" w:color="auto"/>
        <w:bottom w:val="none" w:sz="0" w:space="0" w:color="auto"/>
        <w:right w:val="none" w:sz="0" w:space="0" w:color="auto"/>
      </w:divBdr>
    </w:div>
    <w:div w:id="1031687696">
      <w:bodyDiv w:val="1"/>
      <w:marLeft w:val="0"/>
      <w:marRight w:val="0"/>
      <w:marTop w:val="0"/>
      <w:marBottom w:val="0"/>
      <w:divBdr>
        <w:top w:val="none" w:sz="0" w:space="0" w:color="auto"/>
        <w:left w:val="none" w:sz="0" w:space="0" w:color="auto"/>
        <w:bottom w:val="none" w:sz="0" w:space="0" w:color="auto"/>
        <w:right w:val="none" w:sz="0" w:space="0" w:color="auto"/>
      </w:divBdr>
    </w:div>
    <w:div w:id="1090587718">
      <w:bodyDiv w:val="1"/>
      <w:marLeft w:val="0"/>
      <w:marRight w:val="0"/>
      <w:marTop w:val="0"/>
      <w:marBottom w:val="0"/>
      <w:divBdr>
        <w:top w:val="none" w:sz="0" w:space="0" w:color="auto"/>
        <w:left w:val="none" w:sz="0" w:space="0" w:color="auto"/>
        <w:bottom w:val="none" w:sz="0" w:space="0" w:color="auto"/>
        <w:right w:val="none" w:sz="0" w:space="0" w:color="auto"/>
      </w:divBdr>
    </w:div>
    <w:div w:id="1394086092">
      <w:bodyDiv w:val="1"/>
      <w:marLeft w:val="0"/>
      <w:marRight w:val="0"/>
      <w:marTop w:val="0"/>
      <w:marBottom w:val="0"/>
      <w:divBdr>
        <w:top w:val="none" w:sz="0" w:space="0" w:color="auto"/>
        <w:left w:val="none" w:sz="0" w:space="0" w:color="auto"/>
        <w:bottom w:val="none" w:sz="0" w:space="0" w:color="auto"/>
        <w:right w:val="none" w:sz="0" w:space="0" w:color="auto"/>
      </w:divBdr>
    </w:div>
    <w:div w:id="1422678581">
      <w:bodyDiv w:val="1"/>
      <w:marLeft w:val="0"/>
      <w:marRight w:val="0"/>
      <w:marTop w:val="0"/>
      <w:marBottom w:val="0"/>
      <w:divBdr>
        <w:top w:val="none" w:sz="0" w:space="0" w:color="auto"/>
        <w:left w:val="none" w:sz="0" w:space="0" w:color="auto"/>
        <w:bottom w:val="none" w:sz="0" w:space="0" w:color="auto"/>
        <w:right w:val="none" w:sz="0" w:space="0" w:color="auto"/>
      </w:divBdr>
    </w:div>
    <w:div w:id="1469588023">
      <w:bodyDiv w:val="1"/>
      <w:marLeft w:val="0"/>
      <w:marRight w:val="0"/>
      <w:marTop w:val="0"/>
      <w:marBottom w:val="0"/>
      <w:divBdr>
        <w:top w:val="none" w:sz="0" w:space="0" w:color="auto"/>
        <w:left w:val="none" w:sz="0" w:space="0" w:color="auto"/>
        <w:bottom w:val="none" w:sz="0" w:space="0" w:color="auto"/>
        <w:right w:val="none" w:sz="0" w:space="0" w:color="auto"/>
      </w:divBdr>
    </w:div>
    <w:div w:id="1474129591">
      <w:bodyDiv w:val="1"/>
      <w:marLeft w:val="0"/>
      <w:marRight w:val="0"/>
      <w:marTop w:val="0"/>
      <w:marBottom w:val="0"/>
      <w:divBdr>
        <w:top w:val="none" w:sz="0" w:space="0" w:color="auto"/>
        <w:left w:val="none" w:sz="0" w:space="0" w:color="auto"/>
        <w:bottom w:val="none" w:sz="0" w:space="0" w:color="auto"/>
        <w:right w:val="none" w:sz="0" w:space="0" w:color="auto"/>
      </w:divBdr>
    </w:div>
    <w:div w:id="1532769548">
      <w:bodyDiv w:val="1"/>
      <w:marLeft w:val="0"/>
      <w:marRight w:val="0"/>
      <w:marTop w:val="0"/>
      <w:marBottom w:val="0"/>
      <w:divBdr>
        <w:top w:val="none" w:sz="0" w:space="0" w:color="auto"/>
        <w:left w:val="none" w:sz="0" w:space="0" w:color="auto"/>
        <w:bottom w:val="none" w:sz="0" w:space="0" w:color="auto"/>
        <w:right w:val="none" w:sz="0" w:space="0" w:color="auto"/>
      </w:divBdr>
    </w:div>
    <w:div w:id="1743526892">
      <w:bodyDiv w:val="1"/>
      <w:marLeft w:val="0"/>
      <w:marRight w:val="0"/>
      <w:marTop w:val="0"/>
      <w:marBottom w:val="0"/>
      <w:divBdr>
        <w:top w:val="none" w:sz="0" w:space="0" w:color="auto"/>
        <w:left w:val="none" w:sz="0" w:space="0" w:color="auto"/>
        <w:bottom w:val="none" w:sz="0" w:space="0" w:color="auto"/>
        <w:right w:val="none" w:sz="0" w:space="0" w:color="auto"/>
      </w:divBdr>
    </w:div>
    <w:div w:id="1867710665">
      <w:bodyDiv w:val="1"/>
      <w:marLeft w:val="0"/>
      <w:marRight w:val="0"/>
      <w:marTop w:val="0"/>
      <w:marBottom w:val="0"/>
      <w:divBdr>
        <w:top w:val="none" w:sz="0" w:space="0" w:color="auto"/>
        <w:left w:val="none" w:sz="0" w:space="0" w:color="auto"/>
        <w:bottom w:val="none" w:sz="0" w:space="0" w:color="auto"/>
        <w:right w:val="none" w:sz="0" w:space="0" w:color="auto"/>
      </w:divBdr>
    </w:div>
    <w:div w:id="1876193758">
      <w:bodyDiv w:val="1"/>
      <w:marLeft w:val="0"/>
      <w:marRight w:val="0"/>
      <w:marTop w:val="0"/>
      <w:marBottom w:val="0"/>
      <w:divBdr>
        <w:top w:val="none" w:sz="0" w:space="0" w:color="auto"/>
        <w:left w:val="none" w:sz="0" w:space="0" w:color="auto"/>
        <w:bottom w:val="none" w:sz="0" w:space="0" w:color="auto"/>
        <w:right w:val="none" w:sz="0" w:space="0" w:color="auto"/>
      </w:divBdr>
    </w:div>
    <w:div w:id="1953244118">
      <w:bodyDiv w:val="1"/>
      <w:marLeft w:val="0"/>
      <w:marRight w:val="0"/>
      <w:marTop w:val="0"/>
      <w:marBottom w:val="0"/>
      <w:divBdr>
        <w:top w:val="none" w:sz="0" w:space="0" w:color="auto"/>
        <w:left w:val="none" w:sz="0" w:space="0" w:color="auto"/>
        <w:bottom w:val="none" w:sz="0" w:space="0" w:color="auto"/>
        <w:right w:val="none" w:sz="0" w:space="0" w:color="auto"/>
      </w:divBdr>
    </w:div>
    <w:div w:id="2050375141">
      <w:bodyDiv w:val="1"/>
      <w:marLeft w:val="0"/>
      <w:marRight w:val="0"/>
      <w:marTop w:val="0"/>
      <w:marBottom w:val="0"/>
      <w:divBdr>
        <w:top w:val="none" w:sz="0" w:space="0" w:color="auto"/>
        <w:left w:val="none" w:sz="0" w:space="0" w:color="auto"/>
        <w:bottom w:val="none" w:sz="0" w:space="0" w:color="auto"/>
        <w:right w:val="none" w:sz="0" w:space="0" w:color="auto"/>
      </w:divBdr>
    </w:div>
    <w:div w:id="213289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73EA9-038A-104F-956D-847BA843C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23</Pages>
  <Words>1476</Words>
  <Characters>8417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Công Hoan</dc:creator>
  <cp:keywords/>
  <dc:description/>
  <cp:lastModifiedBy>Microsoft Office User</cp:lastModifiedBy>
  <cp:revision>25</cp:revision>
  <dcterms:created xsi:type="dcterms:W3CDTF">2017-03-20T15:09:00Z</dcterms:created>
  <dcterms:modified xsi:type="dcterms:W3CDTF">2018-07-02T16:59:00Z</dcterms:modified>
</cp:coreProperties>
</file>